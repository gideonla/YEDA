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B176E35" w14:textId="77777777" w:rsidR="00110C59" w:rsidRDefault="003A7029" w:rsidP="003A7029">
      <w:pPr>
        <w:spacing w:after="0" w:line="240" w:lineRule="auto"/>
        <w:jc w:val="both"/>
        <w:rPr>
          <w:b/>
          <w:sz w:val="36"/>
          <w:szCs w:val="36"/>
          <w:u w:val="single"/>
        </w:rPr>
      </w:pPr>
      <w:r>
        <w:rPr>
          <w:b/>
          <w:sz w:val="36"/>
          <w:szCs w:val="36"/>
          <w:u w:val="single"/>
        </w:rPr>
        <w:t xml:space="preserve">Attenuation of the Toxic Side Effects of </w:t>
      </w:r>
      <w:del w:id="0" w:author="Jacob Orry Fierer" w:date="2018-11-28T14:40:00Z">
        <w:r w:rsidDel="003A7029">
          <w:rPr>
            <w:b/>
            <w:sz w:val="36"/>
            <w:szCs w:val="36"/>
            <w:u w:val="single"/>
          </w:rPr>
          <w:delText xml:space="preserve">Chemotherapy and </w:delText>
        </w:r>
      </w:del>
      <w:r>
        <w:rPr>
          <w:b/>
          <w:sz w:val="36"/>
          <w:szCs w:val="36"/>
          <w:u w:val="single"/>
        </w:rPr>
        <w:t>Statin Treatment</w:t>
      </w:r>
    </w:p>
    <w:p w14:paraId="4CEBD3C0" w14:textId="77777777" w:rsidR="00110C59" w:rsidRDefault="00110C59">
      <w:pPr>
        <w:spacing w:after="0"/>
        <w:jc w:val="both"/>
        <w:rPr>
          <w:b/>
        </w:rPr>
      </w:pPr>
    </w:p>
    <w:tbl>
      <w:tblPr>
        <w:tblStyle w:val="a"/>
        <w:tblW w:w="5128" w:type="dxa"/>
        <w:tblInd w:w="108" w:type="dxa"/>
        <w:tblBorders>
          <w:top w:val="single" w:sz="8" w:space="0" w:color="8064A2"/>
          <w:bottom w:val="single" w:sz="8" w:space="0" w:color="8064A2"/>
        </w:tblBorders>
        <w:tblLayout w:type="fixed"/>
        <w:tblLook w:val="0400" w:firstRow="0" w:lastRow="0" w:firstColumn="0" w:lastColumn="0" w:noHBand="0" w:noVBand="1"/>
        <w:tblPrChange w:id="1" w:author="Jacob Orry Fierer" w:date="2018-11-28T14:39:00Z">
          <w:tblPr>
            <w:tblStyle w:val="a"/>
            <w:tblW w:w="5128" w:type="dxa"/>
            <w:tblInd w:w="108" w:type="dxa"/>
            <w:tblBorders>
              <w:top w:val="single" w:sz="8" w:space="0" w:color="8064A2"/>
              <w:bottom w:val="single" w:sz="8" w:space="0" w:color="8064A2"/>
            </w:tblBorders>
            <w:tblLayout w:type="fixed"/>
            <w:tblLook w:val="0400" w:firstRow="0" w:lastRow="0" w:firstColumn="0" w:lastColumn="0" w:noHBand="0" w:noVBand="1"/>
          </w:tblPr>
        </w:tblPrChange>
      </w:tblPr>
      <w:tblGrid>
        <w:gridCol w:w="2527"/>
        <w:gridCol w:w="2601"/>
        <w:tblGridChange w:id="2">
          <w:tblGrid>
            <w:gridCol w:w="1996"/>
            <w:gridCol w:w="3132"/>
          </w:tblGrid>
        </w:tblGridChange>
      </w:tblGrid>
      <w:tr w:rsidR="00110C59" w14:paraId="01A4C390" w14:textId="77777777" w:rsidTr="003A7029">
        <w:trPr>
          <w:trHeight w:val="240"/>
          <w:trPrChange w:id="3" w:author="Jacob Orry Fierer" w:date="2018-11-28T14:39:00Z">
            <w:trPr>
              <w:trHeight w:val="240"/>
            </w:trPr>
          </w:trPrChange>
        </w:trPr>
        <w:tc>
          <w:tcPr>
            <w:tcW w:w="2527" w:type="dxa"/>
            <w:tcBorders>
              <w:top w:val="single" w:sz="8" w:space="0" w:color="8064A2"/>
              <w:left w:val="nil"/>
              <w:bottom w:val="nil"/>
              <w:right w:val="nil"/>
            </w:tcBorders>
            <w:shd w:val="clear" w:color="auto" w:fill="F5F2F8"/>
            <w:tcPrChange w:id="4" w:author="Jacob Orry Fierer" w:date="2018-11-28T14:39:00Z">
              <w:tcPr>
                <w:tcW w:w="1996" w:type="dxa"/>
                <w:tcBorders>
                  <w:top w:val="single" w:sz="8" w:space="0" w:color="8064A2"/>
                  <w:left w:val="nil"/>
                  <w:bottom w:val="nil"/>
                  <w:right w:val="nil"/>
                </w:tcBorders>
                <w:shd w:val="clear" w:color="auto" w:fill="F5F2F8"/>
              </w:tcPr>
            </w:tcPrChange>
          </w:tcPr>
          <w:p w14:paraId="0E274731" w14:textId="77777777" w:rsidR="00110C59" w:rsidRDefault="003A7029">
            <w:pPr>
              <w:widowControl w:val="0"/>
              <w:spacing w:after="0" w:line="276" w:lineRule="auto"/>
              <w:ind w:right="-97"/>
              <w:jc w:val="both"/>
              <w:rPr>
                <w:rFonts w:ascii="Tahoma" w:eastAsia="Tahoma" w:hAnsi="Tahoma" w:cs="Tahoma"/>
                <w:b/>
                <w:sz w:val="20"/>
                <w:szCs w:val="20"/>
              </w:rPr>
            </w:pPr>
            <w:r>
              <w:rPr>
                <w:rFonts w:ascii="Tahoma" w:eastAsia="Tahoma" w:hAnsi="Tahoma" w:cs="Tahoma"/>
                <w:b/>
                <w:sz w:val="20"/>
                <w:szCs w:val="20"/>
              </w:rPr>
              <w:t xml:space="preserve">Project Number: </w:t>
            </w:r>
          </w:p>
        </w:tc>
        <w:tc>
          <w:tcPr>
            <w:tcW w:w="2601" w:type="dxa"/>
            <w:tcBorders>
              <w:top w:val="single" w:sz="8" w:space="0" w:color="8064A2"/>
              <w:left w:val="nil"/>
              <w:bottom w:val="nil"/>
              <w:right w:val="nil"/>
            </w:tcBorders>
            <w:shd w:val="clear" w:color="auto" w:fill="F5F2F8"/>
            <w:tcPrChange w:id="5" w:author="Jacob Orry Fierer" w:date="2018-11-28T14:39:00Z">
              <w:tcPr>
                <w:tcW w:w="3132" w:type="dxa"/>
                <w:tcBorders>
                  <w:top w:val="single" w:sz="8" w:space="0" w:color="8064A2"/>
                  <w:left w:val="nil"/>
                  <w:bottom w:val="nil"/>
                  <w:right w:val="nil"/>
                </w:tcBorders>
                <w:shd w:val="clear" w:color="auto" w:fill="F5F2F8"/>
              </w:tcPr>
            </w:tcPrChange>
          </w:tcPr>
          <w:p w14:paraId="13E2DF7F" w14:textId="77777777" w:rsidR="00110C59" w:rsidRDefault="003A7029">
            <w:pPr>
              <w:widowControl w:val="0"/>
              <w:spacing w:after="0" w:line="276" w:lineRule="auto"/>
              <w:ind w:right="-97"/>
              <w:jc w:val="both"/>
              <w:rPr>
                <w:rFonts w:ascii="Tahoma" w:eastAsia="Tahoma" w:hAnsi="Tahoma" w:cs="Tahoma"/>
                <w:sz w:val="20"/>
                <w:szCs w:val="20"/>
              </w:rPr>
            </w:pPr>
            <w:r>
              <w:rPr>
                <w:rFonts w:ascii="Tahoma" w:eastAsia="Tahoma" w:hAnsi="Tahoma" w:cs="Tahoma"/>
                <w:sz w:val="20"/>
                <w:szCs w:val="20"/>
              </w:rPr>
              <w:t>#1686</w:t>
            </w:r>
          </w:p>
        </w:tc>
      </w:tr>
      <w:tr w:rsidR="00110C59" w14:paraId="6463558C" w14:textId="77777777" w:rsidTr="003A7029">
        <w:trPr>
          <w:trHeight w:val="240"/>
          <w:trPrChange w:id="6" w:author="Jacob Orry Fierer" w:date="2018-11-28T14:39:00Z">
            <w:trPr>
              <w:trHeight w:val="240"/>
            </w:trPr>
          </w:trPrChange>
        </w:trPr>
        <w:tc>
          <w:tcPr>
            <w:tcW w:w="2527" w:type="dxa"/>
            <w:tcBorders>
              <w:top w:val="nil"/>
              <w:left w:val="nil"/>
              <w:bottom w:val="nil"/>
              <w:right w:val="nil"/>
            </w:tcBorders>
            <w:shd w:val="clear" w:color="auto" w:fill="DFD8E8"/>
            <w:tcPrChange w:id="7" w:author="Jacob Orry Fierer" w:date="2018-11-28T14:39:00Z">
              <w:tcPr>
                <w:tcW w:w="1996" w:type="dxa"/>
                <w:tcBorders>
                  <w:top w:val="nil"/>
                  <w:left w:val="nil"/>
                  <w:bottom w:val="nil"/>
                  <w:right w:val="nil"/>
                </w:tcBorders>
                <w:shd w:val="clear" w:color="auto" w:fill="DFD8E8"/>
              </w:tcPr>
            </w:tcPrChange>
          </w:tcPr>
          <w:p w14:paraId="28EF162C" w14:textId="77777777" w:rsidR="00110C59" w:rsidRDefault="003A7029">
            <w:pPr>
              <w:widowControl w:val="0"/>
              <w:spacing w:after="0" w:line="276" w:lineRule="auto"/>
              <w:ind w:right="-97"/>
              <w:jc w:val="both"/>
              <w:rPr>
                <w:rFonts w:ascii="Tahoma" w:eastAsia="Tahoma" w:hAnsi="Tahoma" w:cs="Tahoma"/>
                <w:b/>
                <w:sz w:val="20"/>
                <w:szCs w:val="20"/>
              </w:rPr>
            </w:pPr>
            <w:r>
              <w:rPr>
                <w:rFonts w:ascii="Tahoma" w:eastAsia="Tahoma" w:hAnsi="Tahoma" w:cs="Tahoma"/>
                <w:b/>
                <w:sz w:val="20"/>
                <w:szCs w:val="20"/>
              </w:rPr>
              <w:t xml:space="preserve">Principal Investigator: </w:t>
            </w:r>
          </w:p>
        </w:tc>
        <w:tc>
          <w:tcPr>
            <w:tcW w:w="2601" w:type="dxa"/>
            <w:tcBorders>
              <w:top w:val="nil"/>
              <w:left w:val="nil"/>
              <w:bottom w:val="nil"/>
              <w:right w:val="nil"/>
            </w:tcBorders>
            <w:shd w:val="clear" w:color="auto" w:fill="DFD8E8"/>
            <w:tcPrChange w:id="8" w:author="Jacob Orry Fierer" w:date="2018-11-28T14:39:00Z">
              <w:tcPr>
                <w:tcW w:w="3132" w:type="dxa"/>
                <w:tcBorders>
                  <w:top w:val="nil"/>
                  <w:left w:val="nil"/>
                  <w:bottom w:val="nil"/>
                  <w:right w:val="nil"/>
                </w:tcBorders>
                <w:shd w:val="clear" w:color="auto" w:fill="DFD8E8"/>
              </w:tcPr>
            </w:tcPrChange>
          </w:tcPr>
          <w:p w14:paraId="77326BED" w14:textId="77777777" w:rsidR="00110C59" w:rsidRDefault="003A7029">
            <w:pPr>
              <w:widowControl w:val="0"/>
              <w:spacing w:after="0" w:line="276" w:lineRule="auto"/>
              <w:ind w:right="-97"/>
              <w:jc w:val="both"/>
              <w:rPr>
                <w:rFonts w:ascii="Tahoma" w:eastAsia="Tahoma" w:hAnsi="Tahoma" w:cs="Tahoma"/>
                <w:sz w:val="20"/>
                <w:szCs w:val="20"/>
              </w:rPr>
            </w:pPr>
            <w:r>
              <w:rPr>
                <w:rFonts w:ascii="Tahoma" w:eastAsia="Tahoma" w:hAnsi="Tahoma" w:cs="Tahoma"/>
                <w:sz w:val="20"/>
                <w:szCs w:val="20"/>
              </w:rPr>
              <w:t xml:space="preserve">Prof. Menachem Rubinstein </w:t>
            </w:r>
          </w:p>
        </w:tc>
      </w:tr>
      <w:tr w:rsidR="00110C59" w14:paraId="00190BD9" w14:textId="77777777" w:rsidTr="003A7029">
        <w:trPr>
          <w:trHeight w:val="240"/>
          <w:trPrChange w:id="9" w:author="Jacob Orry Fierer" w:date="2018-11-28T14:39:00Z">
            <w:trPr>
              <w:trHeight w:val="240"/>
            </w:trPr>
          </w:trPrChange>
        </w:trPr>
        <w:tc>
          <w:tcPr>
            <w:tcW w:w="2527" w:type="dxa"/>
            <w:tcBorders>
              <w:top w:val="nil"/>
              <w:bottom w:val="single" w:sz="8" w:space="0" w:color="8064A2"/>
            </w:tcBorders>
            <w:shd w:val="clear" w:color="auto" w:fill="F5F2F8"/>
            <w:tcPrChange w:id="10" w:author="Jacob Orry Fierer" w:date="2018-11-28T14:39:00Z">
              <w:tcPr>
                <w:tcW w:w="1996" w:type="dxa"/>
                <w:tcBorders>
                  <w:top w:val="nil"/>
                  <w:bottom w:val="single" w:sz="8" w:space="0" w:color="8064A2"/>
                </w:tcBorders>
                <w:shd w:val="clear" w:color="auto" w:fill="F5F2F8"/>
              </w:tcPr>
            </w:tcPrChange>
          </w:tcPr>
          <w:p w14:paraId="51D5DA6A" w14:textId="77777777" w:rsidR="00110C59" w:rsidRDefault="003A7029">
            <w:pPr>
              <w:widowControl w:val="0"/>
              <w:spacing w:after="0" w:line="276" w:lineRule="auto"/>
              <w:ind w:right="-97"/>
              <w:jc w:val="both"/>
              <w:rPr>
                <w:rFonts w:ascii="Tahoma" w:eastAsia="Tahoma" w:hAnsi="Tahoma" w:cs="Tahoma"/>
                <w:b/>
                <w:sz w:val="20"/>
                <w:szCs w:val="20"/>
              </w:rPr>
            </w:pPr>
            <w:r>
              <w:rPr>
                <w:rFonts w:ascii="Tahoma" w:eastAsia="Tahoma" w:hAnsi="Tahoma" w:cs="Tahoma"/>
                <w:b/>
                <w:sz w:val="20"/>
                <w:szCs w:val="20"/>
              </w:rPr>
              <w:t xml:space="preserve">Patent Status: </w:t>
            </w:r>
          </w:p>
        </w:tc>
        <w:tc>
          <w:tcPr>
            <w:tcW w:w="2601" w:type="dxa"/>
            <w:tcBorders>
              <w:top w:val="nil"/>
              <w:bottom w:val="single" w:sz="8" w:space="0" w:color="8064A2"/>
            </w:tcBorders>
            <w:shd w:val="clear" w:color="auto" w:fill="F5F2F8"/>
            <w:tcPrChange w:id="11" w:author="Jacob Orry Fierer" w:date="2018-11-28T14:39:00Z">
              <w:tcPr>
                <w:tcW w:w="3132" w:type="dxa"/>
                <w:tcBorders>
                  <w:top w:val="nil"/>
                  <w:bottom w:val="single" w:sz="8" w:space="0" w:color="8064A2"/>
                </w:tcBorders>
                <w:shd w:val="clear" w:color="auto" w:fill="F5F2F8"/>
              </w:tcPr>
            </w:tcPrChange>
          </w:tcPr>
          <w:p w14:paraId="1428E655" w14:textId="77777777" w:rsidR="00110C59" w:rsidRDefault="003A7029">
            <w:pPr>
              <w:widowControl w:val="0"/>
              <w:spacing w:after="0" w:line="276" w:lineRule="auto"/>
              <w:ind w:right="-97"/>
              <w:jc w:val="both"/>
              <w:rPr>
                <w:rFonts w:ascii="Tahoma" w:eastAsia="Tahoma" w:hAnsi="Tahoma" w:cs="Tahoma"/>
                <w:sz w:val="20"/>
                <w:szCs w:val="20"/>
              </w:rPr>
            </w:pPr>
            <w:r>
              <w:rPr>
                <w:rFonts w:ascii="Tahoma" w:eastAsia="Tahoma" w:hAnsi="Tahoma" w:cs="Tahoma"/>
                <w:sz w:val="20"/>
                <w:szCs w:val="20"/>
              </w:rPr>
              <w:t>Pending</w:t>
            </w:r>
          </w:p>
        </w:tc>
      </w:tr>
    </w:tbl>
    <w:p w14:paraId="5BE82373" w14:textId="77777777" w:rsidR="00110C59" w:rsidRDefault="00110C59">
      <w:pPr>
        <w:widowControl w:val="0"/>
        <w:pBdr>
          <w:top w:val="nil"/>
          <w:left w:val="nil"/>
          <w:bottom w:val="nil"/>
          <w:right w:val="nil"/>
          <w:between w:val="nil"/>
        </w:pBdr>
        <w:spacing w:after="0" w:line="276" w:lineRule="auto"/>
        <w:jc w:val="both"/>
        <w:rPr>
          <w:b/>
          <w:color w:val="4F81BD"/>
          <w:sz w:val="28"/>
          <w:szCs w:val="28"/>
          <w:u w:val="single"/>
        </w:rPr>
      </w:pPr>
    </w:p>
    <w:p w14:paraId="73A4E5A4" w14:textId="77777777" w:rsidR="00110C59" w:rsidRDefault="003A7029">
      <w:pPr>
        <w:widowControl w:val="0"/>
        <w:pBdr>
          <w:top w:val="nil"/>
          <w:left w:val="nil"/>
          <w:bottom w:val="nil"/>
          <w:right w:val="nil"/>
          <w:between w:val="nil"/>
        </w:pBdr>
        <w:spacing w:after="120" w:line="276" w:lineRule="auto"/>
        <w:jc w:val="both"/>
        <w:rPr>
          <w:b/>
          <w:color w:val="4F81BD"/>
          <w:sz w:val="24"/>
          <w:szCs w:val="24"/>
          <w:u w:val="single"/>
        </w:rPr>
      </w:pPr>
      <w:r>
        <w:rPr>
          <w:b/>
          <w:color w:val="4F81BD"/>
          <w:sz w:val="24"/>
          <w:szCs w:val="24"/>
          <w:u w:val="single"/>
        </w:rPr>
        <w:t>Overview</w:t>
      </w:r>
    </w:p>
    <w:p w14:paraId="180ABD84" w14:textId="77777777" w:rsidR="00053129" w:rsidRDefault="00053129" w:rsidP="00053129">
      <w:pPr>
        <w:spacing w:after="0" w:line="240" w:lineRule="auto"/>
        <w:jc w:val="both"/>
        <w:rPr>
          <w:ins w:id="12" w:author="Jacob Orry Fierer" w:date="2018-12-05T12:20:00Z"/>
          <w:b/>
          <w:bCs/>
          <w:sz w:val="24"/>
          <w:szCs w:val="24"/>
        </w:rPr>
      </w:pPr>
      <w:ins w:id="13" w:author="Jacob Orry Fierer" w:date="2018-12-05T12:17:00Z">
        <w:r w:rsidRPr="00053129">
          <w:rPr>
            <w:b/>
            <w:bCs/>
            <w:sz w:val="24"/>
            <w:szCs w:val="24"/>
            <w:rPrChange w:id="14" w:author="Jacob Orry Fierer" w:date="2018-12-05T12:19:00Z">
              <w:rPr>
                <w:sz w:val="24"/>
                <w:szCs w:val="24"/>
              </w:rPr>
            </w:rPrChange>
          </w:rPr>
          <w:t xml:space="preserve">A method for possibly </w:t>
        </w:r>
      </w:ins>
      <w:ins w:id="15" w:author="Jacob Orry Fierer" w:date="2018-12-05T12:18:00Z">
        <w:r w:rsidRPr="00053129">
          <w:rPr>
            <w:b/>
            <w:bCs/>
            <w:sz w:val="24"/>
            <w:szCs w:val="24"/>
            <w:rPrChange w:id="16" w:author="Jacob Orry Fierer" w:date="2018-12-05T12:19:00Z">
              <w:rPr>
                <w:sz w:val="24"/>
                <w:szCs w:val="24"/>
              </w:rPr>
            </w:rPrChange>
          </w:rPr>
          <w:t>reducing or limiting the</w:t>
        </w:r>
      </w:ins>
      <w:ins w:id="17" w:author="Jacob Orry Fierer" w:date="2018-12-05T12:17:00Z">
        <w:r w:rsidRPr="00053129">
          <w:rPr>
            <w:b/>
            <w:bCs/>
            <w:sz w:val="24"/>
            <w:szCs w:val="24"/>
            <w:rPrChange w:id="18" w:author="Jacob Orry Fierer" w:date="2018-12-05T12:19:00Z">
              <w:rPr>
                <w:sz w:val="24"/>
                <w:szCs w:val="24"/>
              </w:rPr>
            </w:rPrChange>
          </w:rPr>
          <w:t xml:space="preserve"> side effects of statin treatment</w:t>
        </w:r>
      </w:ins>
      <w:ins w:id="19" w:author="Jacob Orry Fierer" w:date="2018-12-05T12:19:00Z">
        <w:r w:rsidRPr="00053129">
          <w:rPr>
            <w:b/>
            <w:bCs/>
            <w:sz w:val="24"/>
            <w:szCs w:val="24"/>
            <w:rPrChange w:id="20" w:author="Jacob Orry Fierer" w:date="2018-12-05T12:19:00Z">
              <w:rPr>
                <w:sz w:val="24"/>
                <w:szCs w:val="24"/>
              </w:rPr>
            </w:rPrChange>
          </w:rPr>
          <w:t xml:space="preserve"> in the muscle tissue of a patient. </w:t>
        </w:r>
      </w:ins>
    </w:p>
    <w:p w14:paraId="6F152B05" w14:textId="77777777" w:rsidR="00053129" w:rsidRDefault="00053129" w:rsidP="00053129">
      <w:pPr>
        <w:spacing w:after="0" w:line="240" w:lineRule="auto"/>
        <w:jc w:val="both"/>
        <w:rPr>
          <w:ins w:id="21" w:author="Jacob Orry Fierer" w:date="2018-12-05T12:20:00Z"/>
          <w:b/>
          <w:bCs/>
          <w:sz w:val="24"/>
          <w:szCs w:val="24"/>
        </w:rPr>
      </w:pPr>
    </w:p>
    <w:p w14:paraId="1A205641" w14:textId="77777777" w:rsidR="00053129" w:rsidRDefault="00053129" w:rsidP="00053129">
      <w:pPr>
        <w:spacing w:after="120"/>
        <w:jc w:val="both"/>
        <w:rPr>
          <w:ins w:id="22" w:author="Jacob Orry Fierer" w:date="2018-12-05T12:20:00Z"/>
          <w:b/>
          <w:color w:val="4F81BD"/>
          <w:sz w:val="24"/>
          <w:szCs w:val="24"/>
          <w:u w:val="single"/>
        </w:rPr>
      </w:pPr>
      <w:ins w:id="23" w:author="Jacob Orry Fierer" w:date="2018-12-05T12:20:00Z">
        <w:r>
          <w:rPr>
            <w:b/>
            <w:color w:val="4F81BD"/>
            <w:sz w:val="24"/>
            <w:szCs w:val="24"/>
            <w:u w:val="single"/>
          </w:rPr>
          <w:t>Background and Unmet Need</w:t>
        </w:r>
      </w:ins>
    </w:p>
    <w:p w14:paraId="6599C3C4" w14:textId="5BE2D5BC" w:rsidR="00110C59" w:rsidRDefault="003A7029">
      <w:pPr>
        <w:spacing w:after="0" w:line="240" w:lineRule="auto"/>
        <w:jc w:val="both"/>
        <w:rPr>
          <w:ins w:id="24" w:author="Jacob Orry Fierer" w:date="2018-12-05T12:36:00Z"/>
          <w:sz w:val="24"/>
          <w:szCs w:val="24"/>
          <w:highlight w:val="white"/>
        </w:rPr>
      </w:pPr>
      <w:r>
        <w:rPr>
          <w:sz w:val="24"/>
          <w:szCs w:val="24"/>
        </w:rPr>
        <w:t xml:space="preserve">Statins are a </w:t>
      </w:r>
      <w:del w:id="25" w:author="Jacob Orry Fierer" w:date="2018-12-05T12:20:00Z">
        <w:r w:rsidDel="00053129">
          <w:rPr>
            <w:sz w:val="24"/>
            <w:szCs w:val="24"/>
          </w:rPr>
          <w:delText xml:space="preserve">remarkably </w:delText>
        </w:r>
      </w:del>
      <w:ins w:id="26" w:author="Jacob Orry Fierer" w:date="2018-12-05T12:20:00Z">
        <w:r w:rsidR="00053129">
          <w:rPr>
            <w:sz w:val="24"/>
            <w:szCs w:val="24"/>
          </w:rPr>
          <w:t xml:space="preserve">remarkable </w:t>
        </w:r>
      </w:ins>
      <w:del w:id="27" w:author="Jacob Orry Fierer" w:date="2018-12-05T12:20:00Z">
        <w:r w:rsidDel="00053129">
          <w:rPr>
            <w:sz w:val="24"/>
            <w:szCs w:val="24"/>
          </w:rPr>
          <w:delText xml:space="preserve">effective </w:delText>
        </w:r>
      </w:del>
      <w:r>
        <w:rPr>
          <w:sz w:val="24"/>
          <w:szCs w:val="24"/>
        </w:rPr>
        <w:t>class of drugs</w:t>
      </w:r>
      <w:ins w:id="28" w:author="Jacob Orry Fierer" w:date="2018-12-05T12:21:00Z">
        <w:r w:rsidR="00053129">
          <w:rPr>
            <w:sz w:val="24"/>
            <w:szCs w:val="24"/>
          </w:rPr>
          <w:t>, showing to effectively</w:t>
        </w:r>
      </w:ins>
      <w:del w:id="29" w:author="Jacob Orry Fierer" w:date="2018-12-05T12:21:00Z">
        <w:r w:rsidDel="00053129">
          <w:rPr>
            <w:sz w:val="24"/>
            <w:szCs w:val="24"/>
          </w:rPr>
          <w:delText xml:space="preserve">. Results have shown that statins can lower </w:delText>
        </w:r>
        <w:r w:rsidDel="00053129">
          <w:rPr>
            <w:sz w:val="24"/>
            <w:szCs w:val="24"/>
            <w:highlight w:val="white"/>
          </w:rPr>
          <w:delText xml:space="preserve">plasma </w:delText>
        </w:r>
        <w:commentRangeStart w:id="30"/>
        <w:r w:rsidDel="00053129">
          <w:rPr>
            <w:sz w:val="24"/>
            <w:szCs w:val="24"/>
            <w:highlight w:val="white"/>
          </w:rPr>
          <w:delText>LDL levels by 25–35% and</w:delText>
        </w:r>
      </w:del>
      <w:r>
        <w:rPr>
          <w:sz w:val="24"/>
          <w:szCs w:val="24"/>
          <w:highlight w:val="white"/>
        </w:rPr>
        <w:t xml:space="preserve"> </w:t>
      </w:r>
      <w:commentRangeEnd w:id="30"/>
      <w:r w:rsidR="00053129">
        <w:rPr>
          <w:rStyle w:val="CommentReference"/>
        </w:rPr>
        <w:commentReference w:id="30"/>
      </w:r>
      <w:r>
        <w:rPr>
          <w:sz w:val="24"/>
          <w:szCs w:val="24"/>
          <w:highlight w:val="white"/>
        </w:rPr>
        <w:t>reduce</w:t>
      </w:r>
      <w:del w:id="31" w:author="Jacob Orry Fierer" w:date="2018-12-05T12:30:00Z">
        <w:r w:rsidDel="00E97E8B">
          <w:rPr>
            <w:sz w:val="24"/>
            <w:szCs w:val="24"/>
            <w:highlight w:val="white"/>
          </w:rPr>
          <w:delText>s</w:delText>
        </w:r>
      </w:del>
      <w:r>
        <w:rPr>
          <w:sz w:val="24"/>
          <w:szCs w:val="24"/>
          <w:highlight w:val="white"/>
        </w:rPr>
        <w:t xml:space="preserve"> the frequency of </w:t>
      </w:r>
      <w:commentRangeStart w:id="32"/>
      <w:r>
        <w:rPr>
          <w:sz w:val="24"/>
          <w:szCs w:val="24"/>
          <w:highlight w:val="white"/>
        </w:rPr>
        <w:t>heart attacks by 25–30%</w:t>
      </w:r>
      <w:commentRangeEnd w:id="32"/>
      <w:r w:rsidR="00053129">
        <w:rPr>
          <w:rStyle w:val="CommentReference"/>
        </w:rPr>
        <w:commentReference w:id="32"/>
      </w:r>
      <w:r>
        <w:rPr>
          <w:sz w:val="24"/>
          <w:szCs w:val="24"/>
          <w:highlight w:val="white"/>
        </w:rPr>
        <w:t>. With cardiovascular diseases on the rise globally</w:t>
      </w:r>
      <w:ins w:id="33" w:author="Jacob Orry Fierer" w:date="2018-12-05T12:29:00Z">
        <w:r w:rsidR="00E97E8B">
          <w:rPr>
            <w:sz w:val="24"/>
            <w:szCs w:val="24"/>
            <w:highlight w:val="white"/>
          </w:rPr>
          <w:t>,</w:t>
        </w:r>
      </w:ins>
      <w:r>
        <w:rPr>
          <w:sz w:val="24"/>
          <w:szCs w:val="24"/>
          <w:highlight w:val="white"/>
        </w:rPr>
        <w:t xml:space="preserve"> </w:t>
      </w:r>
      <w:del w:id="34" w:author="Jacob Orry Fierer" w:date="2018-12-05T12:29:00Z">
        <w:r w:rsidDel="00E97E8B">
          <w:rPr>
            <w:sz w:val="24"/>
            <w:szCs w:val="24"/>
            <w:highlight w:val="white"/>
          </w:rPr>
          <w:delText xml:space="preserve">it is no surprise that </w:delText>
        </w:r>
      </w:del>
      <w:commentRangeStart w:id="35"/>
      <w:del w:id="36" w:author="Jacob Orry Fierer" w:date="2018-12-05T12:23:00Z">
        <w:r w:rsidDel="00053129">
          <w:rPr>
            <w:sz w:val="24"/>
            <w:szCs w:val="24"/>
            <w:highlight w:val="white"/>
          </w:rPr>
          <w:delText>Lipitor, a statin manufactured by Pfizer</w:delText>
        </w:r>
      </w:del>
      <w:ins w:id="37" w:author="Jacob Orry Fierer" w:date="2018-12-05T12:23:00Z">
        <w:r w:rsidR="00053129">
          <w:rPr>
            <w:sz w:val="24"/>
            <w:szCs w:val="24"/>
            <w:highlight w:val="white"/>
          </w:rPr>
          <w:t xml:space="preserve">statins </w:t>
        </w:r>
      </w:ins>
      <w:ins w:id="38" w:author="Jacob Orry Fierer" w:date="2018-12-05T12:31:00Z">
        <w:r w:rsidR="00E97E8B">
          <w:rPr>
            <w:sz w:val="24"/>
            <w:szCs w:val="24"/>
            <w:highlight w:val="white"/>
          </w:rPr>
          <w:t xml:space="preserve">have shown </w:t>
        </w:r>
      </w:ins>
      <w:ins w:id="39" w:author="Jacob Orry Fierer" w:date="2018-12-05T12:32:00Z">
        <w:r w:rsidR="00E97E8B">
          <w:rPr>
            <w:sz w:val="24"/>
            <w:szCs w:val="24"/>
            <w:highlight w:val="white"/>
          </w:rPr>
          <w:t xml:space="preserve">themselves to be an important </w:t>
        </w:r>
      </w:ins>
      <w:ins w:id="40" w:author="Jacob Orry Fierer" w:date="2018-12-05T15:40:00Z">
        <w:r w:rsidR="00486105">
          <w:rPr>
            <w:sz w:val="24"/>
            <w:szCs w:val="24"/>
            <w:highlight w:val="white"/>
          </w:rPr>
          <w:t xml:space="preserve">and </w:t>
        </w:r>
      </w:ins>
      <w:ins w:id="41" w:author="Jacob Orry Fierer" w:date="2018-12-05T12:32:00Z">
        <w:r w:rsidR="00E97E8B">
          <w:rPr>
            <w:sz w:val="24"/>
            <w:szCs w:val="24"/>
            <w:highlight w:val="white"/>
          </w:rPr>
          <w:t>valuable therapeutic intervention</w:t>
        </w:r>
      </w:ins>
      <w:del w:id="42" w:author="Jacob Orry Fierer" w:date="2018-12-05T12:23:00Z">
        <w:r w:rsidDel="00053129">
          <w:rPr>
            <w:sz w:val="24"/>
            <w:szCs w:val="24"/>
            <w:highlight w:val="white"/>
          </w:rPr>
          <w:delText>, is the</w:delText>
        </w:r>
      </w:del>
      <w:del w:id="43" w:author="Jacob Orry Fierer" w:date="2018-12-05T12:31:00Z">
        <w:r w:rsidDel="00E97E8B">
          <w:rPr>
            <w:sz w:val="24"/>
            <w:szCs w:val="24"/>
            <w:highlight w:val="white"/>
          </w:rPr>
          <w:delText xml:space="preserve"> </w:delText>
        </w:r>
        <w:commentRangeEnd w:id="35"/>
        <w:r w:rsidR="00053129" w:rsidDel="00E97E8B">
          <w:rPr>
            <w:rStyle w:val="CommentReference"/>
          </w:rPr>
          <w:commentReference w:id="35"/>
        </w:r>
        <w:r w:rsidDel="00E97E8B">
          <w:rPr>
            <w:sz w:val="24"/>
            <w:szCs w:val="24"/>
            <w:highlight w:val="white"/>
          </w:rPr>
          <w:delText>best selling drug of all time</w:delText>
        </w:r>
      </w:del>
      <w:del w:id="44" w:author="Jacob Orry Fierer" w:date="2018-11-28T14:45:00Z">
        <w:r w:rsidDel="003A7029">
          <w:rPr>
            <w:sz w:val="24"/>
            <w:szCs w:val="24"/>
            <w:highlight w:val="white"/>
          </w:rPr>
          <w:delText>s</w:delText>
        </w:r>
      </w:del>
      <w:r>
        <w:rPr>
          <w:sz w:val="24"/>
          <w:szCs w:val="24"/>
          <w:highlight w:val="white"/>
        </w:rPr>
        <w:t xml:space="preserve">. </w:t>
      </w:r>
      <w:commentRangeStart w:id="45"/>
      <w:r>
        <w:rPr>
          <w:sz w:val="24"/>
          <w:szCs w:val="24"/>
          <w:highlight w:val="white"/>
        </w:rPr>
        <w:t xml:space="preserve">However, statins are also plagued with numerous serious side effects </w:t>
      </w:r>
      <w:del w:id="46" w:author="Jacob Orry Fierer" w:date="2018-12-06T12:23:00Z">
        <w:r w:rsidDel="00EC6A4D">
          <w:rPr>
            <w:sz w:val="24"/>
            <w:szCs w:val="24"/>
            <w:highlight w:val="white"/>
          </w:rPr>
          <w:delText>ranging from</w:delText>
        </w:r>
      </w:del>
      <w:ins w:id="47" w:author="Jacob Orry Fierer" w:date="2018-12-06T12:23:00Z">
        <w:r w:rsidR="00EC6A4D">
          <w:rPr>
            <w:sz w:val="24"/>
            <w:szCs w:val="24"/>
            <w:highlight w:val="white"/>
          </w:rPr>
          <w:t>the most prominent being</w:t>
        </w:r>
      </w:ins>
      <w:r>
        <w:rPr>
          <w:sz w:val="24"/>
          <w:szCs w:val="24"/>
          <w:highlight w:val="white"/>
        </w:rPr>
        <w:t xml:space="preserve"> myositis</w:t>
      </w:r>
      <w:ins w:id="48" w:author="Jacob Orry Fierer" w:date="2018-12-06T12:23:00Z">
        <w:r w:rsidR="00EC6A4D">
          <w:rPr>
            <w:sz w:val="24"/>
            <w:szCs w:val="24"/>
            <w:highlight w:val="white"/>
          </w:rPr>
          <w:t>,</w:t>
        </w:r>
      </w:ins>
      <w:r>
        <w:rPr>
          <w:sz w:val="24"/>
          <w:szCs w:val="24"/>
          <w:highlight w:val="white"/>
        </w:rPr>
        <w:t xml:space="preserve"> </w:t>
      </w:r>
      <w:del w:id="49" w:author="Jacob Orry Fierer" w:date="2018-12-06T12:23:00Z">
        <w:r w:rsidDel="00EC6A4D">
          <w:rPr>
            <w:sz w:val="24"/>
            <w:szCs w:val="24"/>
            <w:highlight w:val="white"/>
          </w:rPr>
          <w:delText xml:space="preserve">to </w:delText>
        </w:r>
      </w:del>
      <w:r>
        <w:rPr>
          <w:sz w:val="24"/>
          <w:szCs w:val="24"/>
          <w:highlight w:val="white"/>
        </w:rPr>
        <w:t>rhabdomyolysis,</w:t>
      </w:r>
      <w:ins w:id="50" w:author="Jacob Orry Fierer" w:date="2018-12-06T12:23:00Z">
        <w:r w:rsidR="00EC6A4D">
          <w:rPr>
            <w:sz w:val="24"/>
            <w:szCs w:val="24"/>
            <w:highlight w:val="white"/>
          </w:rPr>
          <w:t xml:space="preserve"> and</w:t>
        </w:r>
      </w:ins>
      <w:r>
        <w:rPr>
          <w:sz w:val="24"/>
          <w:szCs w:val="24"/>
          <w:highlight w:val="white"/>
        </w:rPr>
        <w:t xml:space="preserve"> </w:t>
      </w:r>
      <w:del w:id="51" w:author="Jacob Orry Fierer" w:date="2018-12-06T12:23:00Z">
        <w:r w:rsidDel="00EC6A4D">
          <w:rPr>
            <w:sz w:val="24"/>
            <w:szCs w:val="24"/>
            <w:highlight w:val="white"/>
          </w:rPr>
          <w:delText xml:space="preserve">to other more common side-effect such as headaches, difficulty sleeping, </w:delText>
        </w:r>
      </w:del>
      <w:r>
        <w:rPr>
          <w:sz w:val="24"/>
          <w:szCs w:val="24"/>
          <w:highlight w:val="white"/>
        </w:rPr>
        <w:t>muscle aches</w:t>
      </w:r>
      <w:ins w:id="52" w:author="Jacob Orry Fierer" w:date="2018-12-06T12:23:00Z">
        <w:r w:rsidR="00EC6A4D">
          <w:rPr>
            <w:sz w:val="24"/>
            <w:szCs w:val="24"/>
            <w:highlight w:val="white"/>
          </w:rPr>
          <w:t>.</w:t>
        </w:r>
        <w:commentRangeEnd w:id="45"/>
        <w:r w:rsidR="000863A2">
          <w:rPr>
            <w:rStyle w:val="CommentReference"/>
          </w:rPr>
          <w:commentReference w:id="45"/>
        </w:r>
      </w:ins>
      <w:del w:id="53" w:author="Jacob Orry Fierer" w:date="2018-12-06T12:23:00Z">
        <w:r w:rsidDel="00EC6A4D">
          <w:rPr>
            <w:sz w:val="24"/>
            <w:szCs w:val="24"/>
            <w:highlight w:val="white"/>
          </w:rPr>
          <w:delText>, tenderness or weakness, drowsiness, dizziness, nausea or vomiting , and abdominal cramping or pain.</w:delText>
        </w:r>
      </w:del>
    </w:p>
    <w:p w14:paraId="56F83355" w14:textId="5DCC1546" w:rsidR="00E97E8B" w:rsidRDefault="00E97E8B">
      <w:pPr>
        <w:spacing w:after="0" w:line="240" w:lineRule="auto"/>
        <w:jc w:val="both"/>
        <w:rPr>
          <w:sz w:val="24"/>
          <w:szCs w:val="24"/>
          <w:highlight w:val="white"/>
        </w:rPr>
      </w:pPr>
      <w:ins w:id="54" w:author="Jacob Orry Fierer" w:date="2018-12-05T12:36:00Z">
        <w:r>
          <w:rPr>
            <w:sz w:val="24"/>
            <w:szCs w:val="24"/>
            <w:highlight w:val="white"/>
          </w:rPr>
          <w:t xml:space="preserve">Consequently, </w:t>
        </w:r>
        <w:r>
          <w:rPr>
            <w:sz w:val="24"/>
            <w:szCs w:val="24"/>
          </w:rPr>
          <w:t xml:space="preserve">an estimated 5–10% of patients discontinue statin use due to the aforementioned side effects. </w:t>
        </w:r>
        <w:r w:rsidRPr="00E97E8B">
          <w:rPr>
            <w:b/>
            <w:bCs/>
            <w:sz w:val="24"/>
            <w:szCs w:val="24"/>
            <w:rPrChange w:id="55" w:author="Jacob Orry Fierer" w:date="2018-12-05T12:38:00Z">
              <w:rPr>
                <w:sz w:val="24"/>
                <w:szCs w:val="24"/>
              </w:rPr>
            </w:rPrChange>
          </w:rPr>
          <w:t xml:space="preserve">Therefore, there is a strong need </w:t>
        </w:r>
      </w:ins>
      <w:ins w:id="56" w:author="Jacob Orry Fierer" w:date="2018-12-05T12:37:00Z">
        <w:r w:rsidRPr="00E97E8B">
          <w:rPr>
            <w:b/>
            <w:bCs/>
            <w:sz w:val="24"/>
            <w:szCs w:val="24"/>
            <w:rPrChange w:id="57" w:author="Jacob Orry Fierer" w:date="2018-12-05T12:38:00Z">
              <w:rPr>
                <w:sz w:val="24"/>
                <w:szCs w:val="24"/>
              </w:rPr>
            </w:rPrChange>
          </w:rPr>
          <w:t>for a method to keep patien</w:t>
        </w:r>
      </w:ins>
      <w:ins w:id="58" w:author="Jacob Orry Fierer" w:date="2018-12-05T12:49:00Z">
        <w:r w:rsidR="002731CE">
          <w:rPr>
            <w:b/>
            <w:bCs/>
            <w:sz w:val="24"/>
            <w:szCs w:val="24"/>
          </w:rPr>
          <w:t>ts</w:t>
        </w:r>
      </w:ins>
      <w:ins w:id="59" w:author="Jacob Orry Fierer" w:date="2018-12-05T12:37:00Z">
        <w:r w:rsidRPr="00E97E8B">
          <w:rPr>
            <w:b/>
            <w:bCs/>
            <w:sz w:val="24"/>
            <w:szCs w:val="24"/>
            <w:rPrChange w:id="60" w:author="Jacob Orry Fierer" w:date="2018-12-05T12:38:00Z">
              <w:rPr>
                <w:sz w:val="24"/>
                <w:szCs w:val="24"/>
              </w:rPr>
            </w:rPrChange>
          </w:rPr>
          <w:t xml:space="preserve"> on statin treatment but to reduce</w:t>
        </w:r>
      </w:ins>
      <w:ins w:id="61" w:author="Jacob Orry Fierer" w:date="2018-12-05T12:49:00Z">
        <w:r w:rsidR="002731CE">
          <w:rPr>
            <w:b/>
            <w:bCs/>
            <w:sz w:val="24"/>
            <w:szCs w:val="24"/>
          </w:rPr>
          <w:t xml:space="preserve"> and possibly alleviate</w:t>
        </w:r>
      </w:ins>
      <w:ins w:id="62" w:author="Jacob Orry Fierer" w:date="2018-12-05T12:37:00Z">
        <w:r w:rsidRPr="00E97E8B">
          <w:rPr>
            <w:b/>
            <w:bCs/>
            <w:sz w:val="24"/>
            <w:szCs w:val="24"/>
            <w:rPrChange w:id="63" w:author="Jacob Orry Fierer" w:date="2018-12-05T12:38:00Z">
              <w:rPr>
                <w:sz w:val="24"/>
                <w:szCs w:val="24"/>
              </w:rPr>
            </w:rPrChange>
          </w:rPr>
          <w:t xml:space="preserve"> side effects. </w:t>
        </w:r>
      </w:ins>
    </w:p>
    <w:p w14:paraId="0AD62AC2" w14:textId="77777777" w:rsidR="00110C59" w:rsidDel="00B44AB5" w:rsidRDefault="003A7029" w:rsidP="00E97E8B">
      <w:pPr>
        <w:spacing w:after="0" w:line="240" w:lineRule="auto"/>
        <w:jc w:val="both"/>
        <w:rPr>
          <w:del w:id="64" w:author="Jacob Orry Fierer" w:date="2018-12-05T12:40:00Z"/>
          <w:sz w:val="24"/>
          <w:szCs w:val="24"/>
        </w:rPr>
      </w:pPr>
      <w:del w:id="65" w:author="Jacob Orry Fierer" w:date="2018-12-05T12:40:00Z">
        <w:r w:rsidDel="00B44AB5">
          <w:rPr>
            <w:sz w:val="24"/>
            <w:szCs w:val="24"/>
          </w:rPr>
          <w:delText xml:space="preserve">The </w:delText>
        </w:r>
      </w:del>
      <w:del w:id="66" w:author="Jacob Orry Fierer" w:date="2018-12-05T12:34:00Z">
        <w:r w:rsidDel="00E97E8B">
          <w:rPr>
            <w:sz w:val="24"/>
            <w:szCs w:val="24"/>
          </w:rPr>
          <w:delText xml:space="preserve">new </w:delText>
        </w:r>
      </w:del>
      <w:del w:id="67" w:author="Jacob Orry Fierer" w:date="2018-12-05T12:40:00Z">
        <w:r w:rsidDel="00B44AB5">
          <w:rPr>
            <w:sz w:val="24"/>
            <w:szCs w:val="24"/>
          </w:rPr>
          <w:delText>technology presented here, is based on the discovery that inhibition of key components of the recently discovered MGST2-LTC4 signal</w:delText>
        </w:r>
      </w:del>
      <w:del w:id="68" w:author="Jacob Orry Fierer" w:date="2018-11-28T14:45:00Z">
        <w:r w:rsidDel="003A7029">
          <w:rPr>
            <w:sz w:val="24"/>
            <w:szCs w:val="24"/>
          </w:rPr>
          <w:delText>l</w:delText>
        </w:r>
      </w:del>
      <w:del w:id="69" w:author="Jacob Orry Fierer" w:date="2018-12-05T12:40:00Z">
        <w:r w:rsidDel="00B44AB5">
          <w:rPr>
            <w:sz w:val="24"/>
            <w:szCs w:val="24"/>
          </w:rPr>
          <w:delText>ing pathway is an effective means of attenuating the toxic side effects of statin treatment, whilst still preserving the effectiveness of the treatment.</w:delText>
        </w:r>
      </w:del>
    </w:p>
    <w:p w14:paraId="55331703" w14:textId="77777777" w:rsidR="00110C59" w:rsidRDefault="00110C59">
      <w:pPr>
        <w:spacing w:after="0"/>
        <w:jc w:val="both"/>
        <w:rPr>
          <w:sz w:val="24"/>
          <w:szCs w:val="24"/>
        </w:rPr>
      </w:pPr>
    </w:p>
    <w:p w14:paraId="2406B352" w14:textId="77777777" w:rsidR="00110C59" w:rsidDel="00E97E8B" w:rsidRDefault="003A7029">
      <w:pPr>
        <w:spacing w:after="120"/>
        <w:jc w:val="both"/>
        <w:rPr>
          <w:del w:id="70" w:author="Jacob Orry Fierer" w:date="2018-12-05T12:38:00Z"/>
          <w:b/>
          <w:color w:val="4F81BD"/>
          <w:sz w:val="24"/>
          <w:szCs w:val="24"/>
          <w:u w:val="single"/>
        </w:rPr>
      </w:pPr>
      <w:commentRangeStart w:id="71"/>
      <w:del w:id="72" w:author="Jacob Orry Fierer" w:date="2018-12-05T12:38:00Z">
        <w:r w:rsidDel="00E97E8B">
          <w:rPr>
            <w:b/>
            <w:color w:val="4F81BD"/>
            <w:sz w:val="24"/>
            <w:szCs w:val="24"/>
            <w:u w:val="single"/>
          </w:rPr>
          <w:delText>Toxic Side Effects of Statin Treatment - The Unmet Medical Need</w:delText>
        </w:r>
      </w:del>
    </w:p>
    <w:p w14:paraId="301A137A" w14:textId="77777777" w:rsidR="00110C59" w:rsidDel="00E97E8B" w:rsidRDefault="003A7029" w:rsidP="00E97E8B">
      <w:pPr>
        <w:widowControl w:val="0"/>
        <w:spacing w:after="0" w:line="240" w:lineRule="auto"/>
        <w:jc w:val="both"/>
        <w:rPr>
          <w:del w:id="73" w:author="Jacob Orry Fierer" w:date="2018-12-05T12:38:00Z"/>
          <w:sz w:val="24"/>
          <w:szCs w:val="24"/>
        </w:rPr>
      </w:pPr>
      <w:del w:id="74" w:author="Jacob Orry Fierer" w:date="2018-12-05T12:38:00Z">
        <w:r w:rsidDel="00E97E8B">
          <w:rPr>
            <w:sz w:val="24"/>
            <w:szCs w:val="24"/>
          </w:rPr>
          <w:delText xml:space="preserve">Statins are another class of compounds which serves as the primary therapy for hypercholesterolemia and for preventing cardiovascular diseases. In general, statins are well-tolerated, but they are known to trigger skeletal muscle toxicity. In fact, </w:delText>
        </w:r>
      </w:del>
      <w:del w:id="75" w:author="Jacob Orry Fierer" w:date="2018-12-05T12:36:00Z">
        <w:r w:rsidDel="00E97E8B">
          <w:rPr>
            <w:sz w:val="24"/>
            <w:szCs w:val="24"/>
          </w:rPr>
          <w:delText xml:space="preserve">an estimated 5–10% of patients discontinue statin use due to </w:delText>
        </w:r>
      </w:del>
      <w:del w:id="76" w:author="Jacob Orry Fierer" w:date="2018-12-05T12:38:00Z">
        <w:r w:rsidDel="00E97E8B">
          <w:rPr>
            <w:sz w:val="24"/>
            <w:szCs w:val="24"/>
          </w:rPr>
          <w:delText xml:space="preserve">myopathic symptoms ranging from mild to moderate myalgia characterized by muscle weakness, fatigue, and pain, to life-threatening rhabdomyolysis, which is defined as a massive and acute destruction of muscle fibers resulting in the release of muscle fiber contents.  </w:delText>
        </w:r>
      </w:del>
      <w:commentRangeEnd w:id="71"/>
      <w:r w:rsidR="00E97E8B">
        <w:rPr>
          <w:rStyle w:val="CommentReference"/>
        </w:rPr>
        <w:commentReference w:id="71"/>
      </w:r>
    </w:p>
    <w:p w14:paraId="7369FC1E" w14:textId="77777777" w:rsidR="00110C59" w:rsidDel="00B44AB5" w:rsidRDefault="00110C59">
      <w:pPr>
        <w:widowControl w:val="0"/>
        <w:spacing w:after="0" w:line="276" w:lineRule="auto"/>
        <w:jc w:val="both"/>
        <w:rPr>
          <w:del w:id="77" w:author="Jacob Orry Fierer" w:date="2018-12-05T12:44:00Z"/>
          <w:sz w:val="24"/>
          <w:szCs w:val="24"/>
        </w:rPr>
      </w:pPr>
    </w:p>
    <w:p w14:paraId="43FA1212" w14:textId="77777777" w:rsidR="00B44AB5" w:rsidRDefault="00E97E8B">
      <w:pPr>
        <w:widowControl w:val="0"/>
        <w:spacing w:after="0" w:line="240" w:lineRule="auto"/>
        <w:jc w:val="both"/>
        <w:rPr>
          <w:ins w:id="78" w:author="Jacob Orry Fierer" w:date="2018-12-05T12:40:00Z"/>
          <w:b/>
          <w:color w:val="4F81BD"/>
          <w:sz w:val="24"/>
          <w:szCs w:val="24"/>
          <w:u w:val="single"/>
        </w:rPr>
      </w:pPr>
      <w:ins w:id="79" w:author="Jacob Orry Fierer" w:date="2018-12-05T12:39:00Z">
        <w:r w:rsidRPr="00E97E8B">
          <w:rPr>
            <w:b/>
            <w:color w:val="4F81BD"/>
            <w:sz w:val="24"/>
            <w:szCs w:val="24"/>
            <w:u w:val="single"/>
            <w:rPrChange w:id="80" w:author="Jacob Orry Fierer" w:date="2018-12-05T12:40:00Z">
              <w:rPr>
                <w:b/>
                <w:bCs/>
                <w:color w:val="4F81BD"/>
                <w:sz w:val="28"/>
                <w:szCs w:val="28"/>
                <w:u w:val="single"/>
              </w:rPr>
            </w:rPrChange>
          </w:rPr>
          <w:t>The Innovation</w:t>
        </w:r>
        <w:r w:rsidDel="00E97E8B">
          <w:rPr>
            <w:b/>
            <w:color w:val="4F81BD"/>
            <w:sz w:val="24"/>
            <w:szCs w:val="24"/>
            <w:u w:val="single"/>
          </w:rPr>
          <w:t xml:space="preserve"> </w:t>
        </w:r>
      </w:ins>
    </w:p>
    <w:p w14:paraId="6B940A16" w14:textId="77777777" w:rsidR="00110C59" w:rsidDel="00E97E8B" w:rsidRDefault="003A7029">
      <w:pPr>
        <w:widowControl w:val="0"/>
        <w:spacing w:line="276" w:lineRule="auto"/>
        <w:jc w:val="both"/>
        <w:rPr>
          <w:del w:id="81" w:author="Jacob Orry Fierer" w:date="2018-12-05T12:39:00Z"/>
          <w:b/>
          <w:color w:val="4F81BD"/>
          <w:sz w:val="24"/>
          <w:szCs w:val="24"/>
          <w:u w:val="single"/>
        </w:rPr>
      </w:pPr>
      <w:del w:id="82" w:author="Jacob Orry Fierer" w:date="2018-12-05T12:39:00Z">
        <w:r w:rsidDel="00E97E8B">
          <w:rPr>
            <w:b/>
            <w:color w:val="4F81BD"/>
            <w:sz w:val="24"/>
            <w:szCs w:val="24"/>
            <w:u w:val="single"/>
          </w:rPr>
          <w:delText>The Technology</w:delText>
        </w:r>
      </w:del>
    </w:p>
    <w:p w14:paraId="2953EE1F" w14:textId="09C92209" w:rsidR="00110C59" w:rsidRDefault="003A7029">
      <w:pPr>
        <w:widowControl w:val="0"/>
        <w:spacing w:after="0" w:line="240" w:lineRule="auto"/>
        <w:jc w:val="both"/>
        <w:rPr>
          <w:sz w:val="24"/>
          <w:szCs w:val="24"/>
        </w:rPr>
      </w:pPr>
      <w:r>
        <w:rPr>
          <w:sz w:val="24"/>
          <w:szCs w:val="24"/>
        </w:rPr>
        <w:t xml:space="preserve">The technology is based on the discovery </w:t>
      </w:r>
      <w:ins w:id="83" w:author="Jacob Orry Fierer" w:date="2018-12-05T12:41:00Z">
        <w:r w:rsidR="00B44AB5">
          <w:rPr>
            <w:sz w:val="24"/>
            <w:szCs w:val="24"/>
          </w:rPr>
          <w:t xml:space="preserve">from the lab of </w:t>
        </w:r>
        <w:commentRangeStart w:id="84"/>
        <w:r w:rsidR="00B44AB5">
          <w:rPr>
            <w:sz w:val="24"/>
            <w:szCs w:val="24"/>
          </w:rPr>
          <w:t>Prof. Menachem Rubinstein</w:t>
        </w:r>
        <w:commentRangeEnd w:id="84"/>
        <w:r w:rsidR="00B44AB5">
          <w:rPr>
            <w:rStyle w:val="CommentReference"/>
          </w:rPr>
          <w:commentReference w:id="84"/>
        </w:r>
        <w:r w:rsidR="00B44AB5">
          <w:rPr>
            <w:sz w:val="24"/>
            <w:szCs w:val="24"/>
          </w:rPr>
          <w:t xml:space="preserve">, where his group has discovered </w:t>
        </w:r>
      </w:ins>
      <w:del w:id="85" w:author="Jacob Orry Fierer" w:date="2018-12-05T12:41:00Z">
        <w:r w:rsidDel="00B44AB5">
          <w:rPr>
            <w:sz w:val="24"/>
            <w:szCs w:val="24"/>
          </w:rPr>
          <w:delText xml:space="preserve">of </w:delText>
        </w:r>
      </w:del>
      <w:r>
        <w:rPr>
          <w:sz w:val="24"/>
          <w:szCs w:val="24"/>
        </w:rPr>
        <w:t>a previously unrecognized pathway (MGST2-LTC</w:t>
      </w:r>
      <w:r>
        <w:rPr>
          <w:sz w:val="24"/>
          <w:szCs w:val="24"/>
          <w:vertAlign w:val="subscript"/>
        </w:rPr>
        <w:t>4</w:t>
      </w:r>
      <w:r>
        <w:rPr>
          <w:sz w:val="24"/>
          <w:szCs w:val="24"/>
        </w:rPr>
        <w:t xml:space="preserve">) leading to apoptosis and/or necrosis following ER stress triggered by </w:t>
      </w:r>
      <w:del w:id="86" w:author="Jacob Orry Fierer" w:date="2018-12-05T13:50:00Z">
        <w:r w:rsidDel="00217FF5">
          <w:rPr>
            <w:sz w:val="24"/>
            <w:szCs w:val="24"/>
          </w:rPr>
          <w:delText>various drugs</w:delText>
        </w:r>
      </w:del>
      <w:ins w:id="87" w:author="Jacob Orry Fierer" w:date="2018-12-05T13:50:00Z">
        <w:r w:rsidR="00217FF5">
          <w:rPr>
            <w:sz w:val="24"/>
            <w:szCs w:val="24"/>
          </w:rPr>
          <w:t>drugs such as statins</w:t>
        </w:r>
      </w:ins>
      <w:r>
        <w:rPr>
          <w:sz w:val="24"/>
          <w:szCs w:val="24"/>
        </w:rPr>
        <w:t xml:space="preserve">. </w:t>
      </w:r>
      <w:ins w:id="88" w:author="Jacob Orry Fierer" w:date="2018-12-05T15:40:00Z">
        <w:r w:rsidR="00486105">
          <w:rPr>
            <w:sz w:val="24"/>
            <w:szCs w:val="24"/>
          </w:rPr>
          <w:t>Therefore,</w:t>
        </w:r>
      </w:ins>
      <w:ins w:id="89" w:author="Jacob Orry Fierer" w:date="2018-12-05T13:49:00Z">
        <w:r w:rsidR="00217FF5">
          <w:rPr>
            <w:sz w:val="24"/>
            <w:szCs w:val="24"/>
          </w:rPr>
          <w:t xml:space="preserve"> by inhibiting said MGST2-LTC</w:t>
        </w:r>
        <w:r w:rsidR="00217FF5">
          <w:rPr>
            <w:sz w:val="24"/>
            <w:szCs w:val="24"/>
            <w:vertAlign w:val="subscript"/>
          </w:rPr>
          <w:t xml:space="preserve">4 </w:t>
        </w:r>
      </w:ins>
      <w:ins w:id="90" w:author="Jacob Orry Fierer" w:date="2018-12-05T15:41:00Z">
        <w:r w:rsidR="00486105">
          <w:rPr>
            <w:sz w:val="24"/>
            <w:szCs w:val="24"/>
          </w:rPr>
          <w:t>pathway, it is feasible to</w:t>
        </w:r>
      </w:ins>
      <w:ins w:id="91" w:author="Jacob Orry Fierer" w:date="2018-12-05T13:49:00Z">
        <w:r w:rsidR="00217FF5">
          <w:rPr>
            <w:sz w:val="24"/>
            <w:szCs w:val="24"/>
          </w:rPr>
          <w:t xml:space="preserve"> reduce cell death, and subsequently different side effects of </w:t>
        </w:r>
      </w:ins>
      <w:ins w:id="92" w:author="Jacob Orry Fierer" w:date="2018-12-05T13:50:00Z">
        <w:r w:rsidR="00217FF5">
          <w:rPr>
            <w:sz w:val="24"/>
            <w:szCs w:val="24"/>
          </w:rPr>
          <w:t xml:space="preserve">statins. </w:t>
        </w:r>
      </w:ins>
      <w:commentRangeStart w:id="93"/>
      <w:ins w:id="94" w:author="Jacob Orry Fierer" w:date="2018-12-06T12:39:00Z">
        <w:r w:rsidR="00AE3354">
          <w:rPr>
            <w:sz w:val="24"/>
            <w:szCs w:val="24"/>
          </w:rPr>
          <w:t xml:space="preserve">However, </w:t>
        </w:r>
      </w:ins>
      <w:ins w:id="95" w:author="Jacob Orry Fierer" w:date="2018-12-06T12:47:00Z">
        <w:r w:rsidR="00D92E15">
          <w:rPr>
            <w:sz w:val="24"/>
            <w:szCs w:val="24"/>
          </w:rPr>
          <w:t xml:space="preserve">the major value of </w:t>
        </w:r>
      </w:ins>
      <w:ins w:id="96" w:author="Jacob Orry Fierer" w:date="2018-12-06T12:39:00Z">
        <w:r w:rsidR="00AE3354">
          <w:rPr>
            <w:sz w:val="24"/>
            <w:szCs w:val="24"/>
          </w:rPr>
          <w:t>inhibitin</w:t>
        </w:r>
      </w:ins>
      <w:ins w:id="97" w:author="Jacob Orry Fierer" w:date="2018-12-06T12:47:00Z">
        <w:r w:rsidR="00D92E15">
          <w:rPr>
            <w:sz w:val="24"/>
            <w:szCs w:val="24"/>
          </w:rPr>
          <w:t>g</w:t>
        </w:r>
      </w:ins>
      <w:ins w:id="98" w:author="Jacob Orry Fierer" w:date="2018-12-06T12:39:00Z">
        <w:r w:rsidR="00AE3354">
          <w:rPr>
            <w:sz w:val="24"/>
            <w:szCs w:val="24"/>
          </w:rPr>
          <w:t xml:space="preserve"> the</w:t>
        </w:r>
      </w:ins>
      <w:ins w:id="99" w:author="Jacob Orry Fierer" w:date="2018-12-06T12:40:00Z">
        <w:r w:rsidR="00AE3354">
          <w:rPr>
            <w:sz w:val="24"/>
            <w:szCs w:val="24"/>
          </w:rPr>
          <w:t xml:space="preserve"> </w:t>
        </w:r>
      </w:ins>
      <w:ins w:id="100" w:author="Jacob Orry Fierer" w:date="2018-12-06T12:39:00Z">
        <w:r w:rsidR="00AE3354">
          <w:rPr>
            <w:sz w:val="24"/>
            <w:szCs w:val="24"/>
          </w:rPr>
          <w:t>MGST2</w:t>
        </w:r>
      </w:ins>
      <w:ins w:id="101" w:author="Jacob Orry Fierer" w:date="2018-12-06T12:37:00Z">
        <w:r w:rsidR="00225583">
          <w:rPr>
            <w:sz w:val="24"/>
            <w:szCs w:val="24"/>
          </w:rPr>
          <w:t>-LTC</w:t>
        </w:r>
        <w:r w:rsidR="00225583">
          <w:rPr>
            <w:sz w:val="24"/>
            <w:szCs w:val="24"/>
            <w:vertAlign w:val="subscript"/>
          </w:rPr>
          <w:t xml:space="preserve">4 </w:t>
        </w:r>
        <w:r w:rsidR="00225583">
          <w:rPr>
            <w:sz w:val="24"/>
            <w:szCs w:val="24"/>
          </w:rPr>
          <w:t>pathway</w:t>
        </w:r>
      </w:ins>
      <w:ins w:id="102" w:author="Jacob Orry Fierer" w:date="2018-12-06T12:48:00Z">
        <w:r w:rsidR="00D92E15">
          <w:rPr>
            <w:sz w:val="24"/>
            <w:szCs w:val="24"/>
          </w:rPr>
          <w:t xml:space="preserve">, is that it </w:t>
        </w:r>
      </w:ins>
      <w:ins w:id="103" w:author="Jacob Orry Fierer" w:date="2018-12-06T12:37:00Z">
        <w:r w:rsidR="00225583">
          <w:rPr>
            <w:sz w:val="24"/>
            <w:szCs w:val="24"/>
          </w:rPr>
          <w:t xml:space="preserve">should not </w:t>
        </w:r>
      </w:ins>
      <w:ins w:id="104" w:author="Jacob Orry Fierer" w:date="2018-12-06T12:38:00Z">
        <w:r w:rsidR="00AE3354">
          <w:rPr>
            <w:sz w:val="24"/>
            <w:szCs w:val="24"/>
          </w:rPr>
          <w:t>affect</w:t>
        </w:r>
      </w:ins>
      <w:ins w:id="105" w:author="Jacob Orry Fierer" w:date="2018-12-06T12:37:00Z">
        <w:r w:rsidR="00225583">
          <w:rPr>
            <w:sz w:val="24"/>
            <w:szCs w:val="24"/>
          </w:rPr>
          <w:t xml:space="preserve"> </w:t>
        </w:r>
      </w:ins>
      <w:ins w:id="106" w:author="Jacob Orry Fierer" w:date="2018-12-06T12:48:00Z">
        <w:r w:rsidR="00071EF5">
          <w:rPr>
            <w:sz w:val="24"/>
            <w:szCs w:val="24"/>
          </w:rPr>
          <w:t xml:space="preserve">or compromise </w:t>
        </w:r>
      </w:ins>
      <w:ins w:id="107" w:author="Jacob Orry Fierer" w:date="2018-12-06T12:37:00Z">
        <w:r w:rsidR="00225583">
          <w:rPr>
            <w:sz w:val="24"/>
            <w:szCs w:val="24"/>
          </w:rPr>
          <w:t xml:space="preserve">the desired therapeutic effects of statins. </w:t>
        </w:r>
      </w:ins>
      <w:moveFromRangeStart w:id="108" w:author="Jacob Orry Fierer" w:date="2018-12-05T12:46:00Z" w:name="move531777296"/>
      <w:moveFrom w:id="109" w:author="Jacob Orry Fierer" w:date="2018-12-05T12:46:00Z">
        <w:r w:rsidDel="00DE6633">
          <w:rPr>
            <w:sz w:val="24"/>
            <w:szCs w:val="24"/>
          </w:rPr>
          <w:t>ER stress, elicited by specific reagents such as Simvastatin, a common lipid-lowering medication, triggers cell death at least in part through generation of leukotriene C</w:t>
        </w:r>
        <w:r w:rsidDel="00DE6633">
          <w:rPr>
            <w:sz w:val="24"/>
            <w:szCs w:val="24"/>
            <w:vertAlign w:val="subscript"/>
          </w:rPr>
          <w:t>4</w:t>
        </w:r>
        <w:r w:rsidDel="00DE6633">
          <w:rPr>
            <w:sz w:val="24"/>
            <w:szCs w:val="24"/>
          </w:rPr>
          <w:t xml:space="preserve"> (LTC</w:t>
        </w:r>
        <w:r w:rsidDel="00DE6633">
          <w:rPr>
            <w:sz w:val="24"/>
            <w:szCs w:val="24"/>
            <w:vertAlign w:val="subscript"/>
          </w:rPr>
          <w:t>4</w:t>
        </w:r>
        <w:r w:rsidDel="00DE6633">
          <w:rPr>
            <w:sz w:val="24"/>
            <w:szCs w:val="24"/>
          </w:rPr>
          <w:t>). This LTC</w:t>
        </w:r>
        <w:r w:rsidDel="00DE6633">
          <w:rPr>
            <w:sz w:val="24"/>
            <w:szCs w:val="24"/>
            <w:vertAlign w:val="subscript"/>
          </w:rPr>
          <w:t>4</w:t>
        </w:r>
        <w:r w:rsidDel="00DE6633">
          <w:rPr>
            <w:sz w:val="24"/>
            <w:szCs w:val="24"/>
          </w:rPr>
          <w:t xml:space="preserve"> is generated by the enzyme MGST2, which is an isoenzyme of leukotriene C</w:t>
        </w:r>
        <w:r w:rsidDel="00DE6633">
          <w:rPr>
            <w:sz w:val="24"/>
            <w:szCs w:val="24"/>
            <w:vertAlign w:val="subscript"/>
          </w:rPr>
          <w:t>4</w:t>
        </w:r>
        <w:r w:rsidDel="00DE6633">
          <w:rPr>
            <w:sz w:val="24"/>
            <w:szCs w:val="24"/>
          </w:rPr>
          <w:t xml:space="preserve"> synthase (LTC</w:t>
        </w:r>
        <w:r w:rsidDel="00DE6633">
          <w:rPr>
            <w:sz w:val="24"/>
            <w:szCs w:val="24"/>
            <w:vertAlign w:val="subscript"/>
          </w:rPr>
          <w:t>4</w:t>
        </w:r>
        <w:r w:rsidDel="00DE6633">
          <w:rPr>
            <w:sz w:val="24"/>
            <w:szCs w:val="24"/>
          </w:rPr>
          <w:t xml:space="preserve">S) ER stress and can induce reactive oxygen species (ROS) accumulation mediated by the ER stress-activated pathway, which leads to DNA damage and subsequent cell death. </w:t>
        </w:r>
      </w:moveFrom>
      <w:moveFromRangeEnd w:id="108"/>
      <w:commentRangeEnd w:id="93"/>
      <w:r w:rsidR="00AE3354">
        <w:rPr>
          <w:rStyle w:val="CommentReference"/>
        </w:rPr>
        <w:commentReference w:id="93"/>
      </w:r>
    </w:p>
    <w:p w14:paraId="13E2E61E" w14:textId="77777777" w:rsidR="00110C59" w:rsidRDefault="00110C59">
      <w:pPr>
        <w:widowControl w:val="0"/>
        <w:spacing w:after="0" w:line="240" w:lineRule="auto"/>
        <w:jc w:val="both"/>
        <w:rPr>
          <w:ins w:id="110" w:author="Jacob Orry Fierer" w:date="2018-12-05T12:43:00Z"/>
          <w:sz w:val="24"/>
          <w:szCs w:val="24"/>
        </w:rPr>
      </w:pPr>
    </w:p>
    <w:p w14:paraId="3D287C73" w14:textId="77777777" w:rsidR="00DE6633" w:rsidRDefault="00B44AB5">
      <w:pPr>
        <w:spacing w:after="0"/>
        <w:jc w:val="both"/>
        <w:rPr>
          <w:ins w:id="111" w:author="Jacob Orry Fierer" w:date="2018-12-05T12:46:00Z"/>
          <w:sz w:val="24"/>
          <w:szCs w:val="24"/>
        </w:rPr>
        <w:pPrChange w:id="112" w:author="Jacob Orry Fierer" w:date="2018-12-05T12:43:00Z">
          <w:pPr>
            <w:jc w:val="both"/>
          </w:pPr>
        </w:pPrChange>
      </w:pPr>
      <w:ins w:id="113" w:author="Jacob Orry Fierer" w:date="2018-12-05T12:43:00Z">
        <w:r>
          <w:rPr>
            <w:b/>
            <w:bCs/>
            <w:color w:val="C0504D"/>
          </w:rPr>
          <w:t>Technology Essence:</w:t>
        </w:r>
      </w:ins>
      <w:ins w:id="114" w:author="Jacob Orry Fierer" w:date="2018-12-05T12:46:00Z">
        <w:r w:rsidR="00DE6633" w:rsidRPr="00DE6633">
          <w:rPr>
            <w:sz w:val="24"/>
            <w:szCs w:val="24"/>
          </w:rPr>
          <w:t xml:space="preserve"> </w:t>
        </w:r>
      </w:ins>
    </w:p>
    <w:p w14:paraId="3B5E7628" w14:textId="2AE25B43" w:rsidR="00B44AB5" w:rsidDel="00B44AB5" w:rsidRDefault="00F528EE">
      <w:pPr>
        <w:spacing w:after="0"/>
        <w:jc w:val="both"/>
        <w:rPr>
          <w:del w:id="115" w:author="Jacob Orry Fierer" w:date="2018-12-05T12:43:00Z"/>
          <w:sz w:val="24"/>
          <w:szCs w:val="24"/>
        </w:rPr>
        <w:pPrChange w:id="116" w:author="Jacob Orry Fierer" w:date="2018-12-06T12:36:00Z">
          <w:pPr>
            <w:widowControl w:val="0"/>
            <w:spacing w:after="0" w:line="240" w:lineRule="auto"/>
            <w:jc w:val="both"/>
          </w:pPr>
        </w:pPrChange>
      </w:pPr>
      <w:ins w:id="117" w:author="Jacob Orry Fierer" w:date="2018-12-05T13:41:00Z">
        <w:r w:rsidRPr="00841C51">
          <w:rPr>
            <w:sz w:val="24"/>
            <w:szCs w:val="24"/>
          </w:rPr>
          <w:t>C</w:t>
        </w:r>
      </w:ins>
      <w:ins w:id="118" w:author="Jacob Orry Fierer" w:date="2018-12-05T13:40:00Z">
        <w:r w:rsidRPr="00841C51">
          <w:rPr>
            <w:sz w:val="24"/>
            <w:szCs w:val="24"/>
          </w:rPr>
          <w:t>ommon lipid-</w:t>
        </w:r>
      </w:ins>
      <w:ins w:id="119" w:author="Jacob Orry Fierer" w:date="2018-12-05T13:41:00Z">
        <w:r w:rsidRPr="00841C51">
          <w:rPr>
            <w:sz w:val="24"/>
            <w:szCs w:val="24"/>
          </w:rPr>
          <w:t>reducing</w:t>
        </w:r>
      </w:ins>
      <w:ins w:id="120" w:author="Jacob Orry Fierer" w:date="2018-12-05T13:40:00Z">
        <w:r w:rsidRPr="00841C51">
          <w:rPr>
            <w:sz w:val="24"/>
            <w:szCs w:val="24"/>
          </w:rPr>
          <w:t xml:space="preserve"> medication</w:t>
        </w:r>
      </w:ins>
      <w:ins w:id="121" w:author="Jacob Orry Fierer" w:date="2018-12-05T13:41:00Z">
        <w:r w:rsidRPr="00841C51">
          <w:rPr>
            <w:sz w:val="24"/>
            <w:szCs w:val="24"/>
          </w:rPr>
          <w:t>s, such as Simvastatin, can</w:t>
        </w:r>
      </w:ins>
      <w:ins w:id="122" w:author="Jacob Orry Fierer" w:date="2018-12-05T13:40:00Z">
        <w:r w:rsidRPr="00841C51" w:rsidDel="00DE6633">
          <w:rPr>
            <w:sz w:val="24"/>
            <w:szCs w:val="24"/>
          </w:rPr>
          <w:t xml:space="preserve"> </w:t>
        </w:r>
      </w:ins>
      <w:moveToRangeStart w:id="123" w:author="Jacob Orry Fierer" w:date="2018-12-05T12:46:00Z" w:name="move531777296"/>
      <w:moveTo w:id="124" w:author="Jacob Orry Fierer" w:date="2018-12-05T12:46:00Z">
        <w:del w:id="125" w:author="Jacob Orry Fierer" w:date="2018-12-05T12:46:00Z">
          <w:r w:rsidR="00DE6633" w:rsidRPr="00841C51" w:rsidDel="00DE6633">
            <w:rPr>
              <w:sz w:val="24"/>
              <w:szCs w:val="24"/>
            </w:rPr>
            <w:delText>ER stress,</w:delText>
          </w:r>
        </w:del>
      </w:moveTo>
      <w:ins w:id="126" w:author="Jacob Orry Fierer" w:date="2018-12-05T13:41:00Z">
        <w:r w:rsidRPr="00841C51">
          <w:rPr>
            <w:sz w:val="24"/>
            <w:szCs w:val="24"/>
          </w:rPr>
          <w:t>elicit stress in the</w:t>
        </w:r>
      </w:ins>
      <w:ins w:id="127" w:author="Jacob Orry Fierer" w:date="2018-12-05T12:46:00Z">
        <w:r w:rsidR="00DE6633" w:rsidRPr="00841C51">
          <w:rPr>
            <w:sz w:val="24"/>
            <w:szCs w:val="24"/>
          </w:rPr>
          <w:t xml:space="preserve"> endoplasmic reticulum (ER)</w:t>
        </w:r>
      </w:ins>
      <w:moveTo w:id="128" w:author="Jacob Orry Fierer" w:date="2018-12-05T12:46:00Z">
        <w:del w:id="129" w:author="Jacob Orry Fierer" w:date="2018-12-05T13:41:00Z">
          <w:r w:rsidR="00DE6633" w:rsidRPr="00841C51" w:rsidDel="00F528EE">
            <w:rPr>
              <w:sz w:val="24"/>
              <w:szCs w:val="24"/>
            </w:rPr>
            <w:delText xml:space="preserve"> elicited by </w:delText>
          </w:r>
        </w:del>
        <w:del w:id="130" w:author="Jacob Orry Fierer" w:date="2018-12-05T13:40:00Z">
          <w:r w:rsidR="00DE6633" w:rsidRPr="00841C51" w:rsidDel="00F528EE">
            <w:rPr>
              <w:sz w:val="24"/>
              <w:szCs w:val="24"/>
            </w:rPr>
            <w:delText>specific reagents</w:delText>
          </w:r>
        </w:del>
        <w:del w:id="131" w:author="Jacob Orry Fierer" w:date="2018-12-05T13:41:00Z">
          <w:r w:rsidR="00DE6633" w:rsidRPr="00841C51" w:rsidDel="00F528EE">
            <w:rPr>
              <w:sz w:val="24"/>
              <w:szCs w:val="24"/>
            </w:rPr>
            <w:delText xml:space="preserve"> such as Simvastatin, a</w:delText>
          </w:r>
        </w:del>
        <w:del w:id="132" w:author="Jacob Orry Fierer" w:date="2018-12-05T13:40:00Z">
          <w:r w:rsidR="00DE6633" w:rsidRPr="00841C51" w:rsidDel="00F528EE">
            <w:rPr>
              <w:sz w:val="24"/>
              <w:szCs w:val="24"/>
            </w:rPr>
            <w:delText xml:space="preserve"> common lipid-lowering medication,</w:delText>
          </w:r>
        </w:del>
      </w:moveTo>
      <w:ins w:id="133" w:author="Jacob Orry Fierer" w:date="2018-12-05T13:40:00Z">
        <w:r w:rsidRPr="00841C51">
          <w:rPr>
            <w:sz w:val="24"/>
            <w:szCs w:val="24"/>
          </w:rPr>
          <w:t>. Said</w:t>
        </w:r>
      </w:ins>
      <w:ins w:id="134" w:author="Jacob Orry Fierer" w:date="2018-12-05T13:41:00Z">
        <w:r w:rsidRPr="00841C51">
          <w:rPr>
            <w:sz w:val="24"/>
            <w:szCs w:val="24"/>
          </w:rPr>
          <w:t xml:space="preserve"> ER</w:t>
        </w:r>
      </w:ins>
      <w:moveTo w:id="135" w:author="Jacob Orry Fierer" w:date="2018-12-05T12:46:00Z">
        <w:r w:rsidR="00DE6633" w:rsidRPr="00841C51">
          <w:rPr>
            <w:sz w:val="24"/>
            <w:szCs w:val="24"/>
          </w:rPr>
          <w:t xml:space="preserve"> </w:t>
        </w:r>
      </w:moveTo>
      <w:ins w:id="136" w:author="Jacob Orry Fierer" w:date="2018-12-05T13:41:00Z">
        <w:r w:rsidRPr="00841C51">
          <w:rPr>
            <w:sz w:val="24"/>
            <w:szCs w:val="24"/>
          </w:rPr>
          <w:t xml:space="preserve">stress </w:t>
        </w:r>
      </w:ins>
      <w:moveTo w:id="137" w:author="Jacob Orry Fierer" w:date="2018-12-05T12:46:00Z">
        <w:r w:rsidR="00DE6633" w:rsidRPr="00841C51">
          <w:rPr>
            <w:sz w:val="24"/>
            <w:szCs w:val="24"/>
          </w:rPr>
          <w:t xml:space="preserve">triggers </w:t>
        </w:r>
      </w:moveTo>
      <w:ins w:id="138" w:author="Jacob Orry Fierer" w:date="2018-12-05T14:28:00Z">
        <w:r w:rsidR="0066087A" w:rsidRPr="00841C51">
          <w:rPr>
            <w:sz w:val="24"/>
            <w:szCs w:val="24"/>
          </w:rPr>
          <w:t>increase</w:t>
        </w:r>
      </w:ins>
      <w:ins w:id="139" w:author="Jacob Orry Fierer" w:date="2018-12-05T15:44:00Z">
        <w:r w:rsidR="00F6379F">
          <w:rPr>
            <w:sz w:val="24"/>
            <w:szCs w:val="24"/>
          </w:rPr>
          <w:t>s</w:t>
        </w:r>
      </w:ins>
      <w:ins w:id="140" w:author="Jacob Orry Fierer" w:date="2018-12-05T14:28:00Z">
        <w:r w:rsidR="0066087A" w:rsidRPr="00841C51">
          <w:rPr>
            <w:sz w:val="24"/>
            <w:szCs w:val="24"/>
          </w:rPr>
          <w:t xml:space="preserve"> expression of the enzyme MGST2 (</w:t>
        </w:r>
        <w:r w:rsidR="0066087A" w:rsidRPr="00841C51">
          <w:rPr>
            <w:sz w:val="24"/>
            <w:szCs w:val="24"/>
            <w:rPrChange w:id="141" w:author="Jacob Orry Fierer" w:date="2018-12-05T14:52:00Z">
              <w:rPr/>
            </w:rPrChange>
          </w:rPr>
          <w:t>microsomal glutathione-S-transferase 2)</w:t>
        </w:r>
      </w:ins>
      <w:ins w:id="142" w:author="Jacob Orry Fierer" w:date="2018-12-05T14:29:00Z">
        <w:r w:rsidR="0066087A" w:rsidRPr="00841C51">
          <w:rPr>
            <w:sz w:val="24"/>
            <w:szCs w:val="24"/>
            <w:rPrChange w:id="143" w:author="Jacob Orry Fierer" w:date="2018-12-05T14:52:00Z">
              <w:rPr/>
            </w:rPrChange>
          </w:rPr>
          <w:t>,</w:t>
        </w:r>
        <w:r w:rsidR="0066087A">
          <w:t xml:space="preserve"> </w:t>
        </w:r>
        <w:r w:rsidR="0066087A" w:rsidRPr="00841C51">
          <w:rPr>
            <w:sz w:val="24"/>
            <w:szCs w:val="24"/>
            <w:rPrChange w:id="144" w:author="Jacob Orry Fierer" w:date="2018-12-05T14:46:00Z">
              <w:rPr/>
            </w:rPrChange>
          </w:rPr>
          <w:t xml:space="preserve">which </w:t>
        </w:r>
      </w:ins>
      <w:ins w:id="145" w:author="Jacob Orry Fierer" w:date="2018-12-05T14:34:00Z">
        <w:r w:rsidR="00D46D69" w:rsidRPr="00841C51">
          <w:rPr>
            <w:sz w:val="24"/>
            <w:szCs w:val="24"/>
            <w:rPrChange w:id="146" w:author="Jacob Orry Fierer" w:date="2018-12-05T14:46:00Z">
              <w:rPr/>
            </w:rPrChange>
          </w:rPr>
          <w:t xml:space="preserve">itself </w:t>
        </w:r>
      </w:ins>
      <w:ins w:id="147" w:author="Jacob Orry Fierer" w:date="2018-12-05T14:46:00Z">
        <w:r w:rsidR="00841C51">
          <w:rPr>
            <w:sz w:val="24"/>
            <w:szCs w:val="24"/>
          </w:rPr>
          <w:t>generates</w:t>
        </w:r>
      </w:ins>
      <w:ins w:id="148" w:author="Jacob Orry Fierer" w:date="2018-12-05T14:29:00Z">
        <w:r w:rsidR="0066087A" w:rsidRPr="00841C51">
          <w:rPr>
            <w:sz w:val="24"/>
            <w:szCs w:val="24"/>
            <w:rPrChange w:id="149" w:author="Jacob Orry Fierer" w:date="2018-12-05T14:46:00Z">
              <w:rPr/>
            </w:rPrChange>
          </w:rPr>
          <w:t xml:space="preserve"> increased production</w:t>
        </w:r>
        <w:r w:rsidR="0066087A">
          <w:t xml:space="preserve"> of</w:t>
        </w:r>
      </w:ins>
      <w:ins w:id="150" w:author="Jacob Orry Fierer" w:date="2018-12-05T14:28:00Z">
        <w:r w:rsidR="0066087A">
          <w:t xml:space="preserve"> </w:t>
        </w:r>
      </w:ins>
      <w:ins w:id="151" w:author="Jacob Orry Fierer" w:date="2018-12-05T15:42:00Z">
        <w:r w:rsidR="00486105">
          <w:rPr>
            <w:sz w:val="24"/>
            <w:szCs w:val="24"/>
          </w:rPr>
          <w:t>LTC</w:t>
        </w:r>
        <w:r w:rsidR="00486105">
          <w:rPr>
            <w:sz w:val="24"/>
            <w:szCs w:val="24"/>
            <w:vertAlign w:val="subscript"/>
          </w:rPr>
          <w:t>4</w:t>
        </w:r>
        <w:r w:rsidR="00486105">
          <w:t xml:space="preserve"> (</w:t>
        </w:r>
      </w:ins>
      <w:moveTo w:id="152" w:author="Jacob Orry Fierer" w:date="2018-12-05T12:46:00Z">
        <w:del w:id="153" w:author="Jacob Orry Fierer" w:date="2018-12-05T14:29:00Z">
          <w:r w:rsidR="00DE6633" w:rsidDel="0066087A">
            <w:rPr>
              <w:sz w:val="24"/>
              <w:szCs w:val="24"/>
            </w:rPr>
            <w:delText xml:space="preserve">cell death at least in part through generation of </w:delText>
          </w:r>
        </w:del>
        <w:r w:rsidR="00DE6633">
          <w:rPr>
            <w:sz w:val="24"/>
            <w:szCs w:val="24"/>
          </w:rPr>
          <w:t>leukotriene C</w:t>
        </w:r>
        <w:r w:rsidR="00DE6633">
          <w:rPr>
            <w:sz w:val="24"/>
            <w:szCs w:val="24"/>
            <w:vertAlign w:val="subscript"/>
          </w:rPr>
          <w:t>4</w:t>
        </w:r>
      </w:moveTo>
      <w:ins w:id="154" w:author="Jacob Orry Fierer" w:date="2018-12-05T15:42:00Z">
        <w:r w:rsidR="00486105">
          <w:rPr>
            <w:sz w:val="24"/>
            <w:szCs w:val="24"/>
          </w:rPr>
          <w:t>)</w:t>
        </w:r>
      </w:ins>
      <w:moveTo w:id="155" w:author="Jacob Orry Fierer" w:date="2018-12-05T12:46:00Z">
        <w:del w:id="156" w:author="Jacob Orry Fierer" w:date="2018-12-05T15:42:00Z">
          <w:r w:rsidR="00DE6633" w:rsidDel="00486105">
            <w:rPr>
              <w:sz w:val="24"/>
              <w:szCs w:val="24"/>
            </w:rPr>
            <w:delText xml:space="preserve"> (LTC</w:delText>
          </w:r>
          <w:r w:rsidR="00DE6633" w:rsidDel="00486105">
            <w:rPr>
              <w:sz w:val="24"/>
              <w:szCs w:val="24"/>
              <w:vertAlign w:val="subscript"/>
            </w:rPr>
            <w:delText>4</w:delText>
          </w:r>
          <w:r w:rsidR="00DE6633" w:rsidDel="00486105">
            <w:rPr>
              <w:sz w:val="24"/>
              <w:szCs w:val="24"/>
            </w:rPr>
            <w:delText>)</w:delText>
          </w:r>
        </w:del>
        <w:r w:rsidR="00DE6633">
          <w:rPr>
            <w:sz w:val="24"/>
            <w:szCs w:val="24"/>
          </w:rPr>
          <w:t xml:space="preserve">. </w:t>
        </w:r>
      </w:moveTo>
      <w:ins w:id="157" w:author="Jacob Orry Fierer" w:date="2018-12-05T14:47:00Z">
        <w:r w:rsidR="00841C51">
          <w:rPr>
            <w:sz w:val="24"/>
            <w:szCs w:val="24"/>
          </w:rPr>
          <w:t xml:space="preserve">ER stress also causes the nuclear translocation of </w:t>
        </w:r>
      </w:ins>
      <w:ins w:id="158" w:author="Jacob Orry Fierer" w:date="2018-12-05T14:48:00Z">
        <w:r w:rsidR="00841C51">
          <w:rPr>
            <w:sz w:val="24"/>
            <w:szCs w:val="24"/>
          </w:rPr>
          <w:t>LTC</w:t>
        </w:r>
        <w:r w:rsidR="00841C51">
          <w:rPr>
            <w:sz w:val="24"/>
            <w:szCs w:val="24"/>
            <w:vertAlign w:val="subscript"/>
          </w:rPr>
          <w:t xml:space="preserve">4 </w:t>
        </w:r>
        <w:r w:rsidR="00841C51">
          <w:rPr>
            <w:sz w:val="24"/>
            <w:szCs w:val="24"/>
          </w:rPr>
          <w:t xml:space="preserve">receptors, </w:t>
        </w:r>
        <w:r w:rsidR="00841C51" w:rsidRPr="00841C51">
          <w:rPr>
            <w:sz w:val="24"/>
            <w:szCs w:val="24"/>
          </w:rPr>
          <w:t>CysLTR1 and CysLTR2</w:t>
        </w:r>
        <w:r w:rsidR="00841C51">
          <w:rPr>
            <w:sz w:val="24"/>
            <w:szCs w:val="24"/>
          </w:rPr>
          <w:t xml:space="preserve">. </w:t>
        </w:r>
      </w:ins>
      <w:ins w:id="159" w:author="Jacob Orry Fierer" w:date="2018-12-05T15:44:00Z">
        <w:r w:rsidR="00F6379F">
          <w:rPr>
            <w:sz w:val="24"/>
            <w:szCs w:val="24"/>
          </w:rPr>
          <w:t>Subsequently,</w:t>
        </w:r>
      </w:ins>
      <w:ins w:id="160" w:author="Jacob Orry Fierer" w:date="2018-12-05T14:52:00Z">
        <w:r w:rsidR="00841C51">
          <w:rPr>
            <w:sz w:val="24"/>
            <w:szCs w:val="24"/>
          </w:rPr>
          <w:t xml:space="preserve"> LTC</w:t>
        </w:r>
        <w:r w:rsidR="00841C51">
          <w:rPr>
            <w:sz w:val="24"/>
            <w:szCs w:val="24"/>
            <w:vertAlign w:val="subscript"/>
          </w:rPr>
          <w:t>4</w:t>
        </w:r>
        <w:r w:rsidR="00841C51">
          <w:rPr>
            <w:sz w:val="24"/>
            <w:szCs w:val="24"/>
          </w:rPr>
          <w:t xml:space="preserve"> </w:t>
        </w:r>
      </w:ins>
      <w:ins w:id="161" w:author="Jacob Orry Fierer" w:date="2018-12-05T14:53:00Z">
        <w:r w:rsidR="00841C51">
          <w:rPr>
            <w:sz w:val="24"/>
            <w:szCs w:val="24"/>
          </w:rPr>
          <w:t>bind</w:t>
        </w:r>
      </w:ins>
      <w:ins w:id="162" w:author="Jacob Orry Fierer" w:date="2018-12-05T15:44:00Z">
        <w:r w:rsidR="00F6379F">
          <w:rPr>
            <w:sz w:val="24"/>
            <w:szCs w:val="24"/>
          </w:rPr>
          <w:t xml:space="preserve">s to CysLTR1 and 2 </w:t>
        </w:r>
      </w:ins>
      <w:ins w:id="163" w:author="Jacob Orry Fierer" w:date="2018-12-05T14:53:00Z">
        <w:r w:rsidR="00841C51">
          <w:rPr>
            <w:sz w:val="24"/>
            <w:szCs w:val="24"/>
          </w:rPr>
          <w:t>induc</w:t>
        </w:r>
      </w:ins>
      <w:ins w:id="164" w:author="Jacob Orry Fierer" w:date="2018-12-05T15:44:00Z">
        <w:r w:rsidR="00F6379F">
          <w:rPr>
            <w:sz w:val="24"/>
            <w:szCs w:val="24"/>
          </w:rPr>
          <w:t>ing</w:t>
        </w:r>
      </w:ins>
      <w:ins w:id="165" w:author="Jacob Orry Fierer" w:date="2018-12-05T14:53:00Z">
        <w:r w:rsidR="00841C51">
          <w:rPr>
            <w:sz w:val="24"/>
            <w:szCs w:val="24"/>
          </w:rPr>
          <w:t xml:space="preserve"> the nuclear translation of NOX4 (</w:t>
        </w:r>
        <w:r w:rsidR="00841C51" w:rsidRPr="00841C51">
          <w:rPr>
            <w:sz w:val="24"/>
            <w:szCs w:val="24"/>
          </w:rPr>
          <w:t>NADPH oxidase 4</w:t>
        </w:r>
        <w:r w:rsidR="00841C51">
          <w:rPr>
            <w:sz w:val="24"/>
            <w:szCs w:val="24"/>
          </w:rPr>
          <w:t xml:space="preserve">), </w:t>
        </w:r>
      </w:ins>
      <w:ins w:id="166" w:author="Jacob Orry Fierer" w:date="2018-12-05T14:54:00Z">
        <w:r w:rsidR="00841C51">
          <w:rPr>
            <w:sz w:val="24"/>
            <w:szCs w:val="24"/>
          </w:rPr>
          <w:t>causing a</w:t>
        </w:r>
      </w:ins>
      <w:ins w:id="167" w:author="Jacob Orry Fierer" w:date="2018-12-05T14:53:00Z">
        <w:r w:rsidR="00841C51">
          <w:rPr>
            <w:sz w:val="24"/>
            <w:szCs w:val="24"/>
          </w:rPr>
          <w:t xml:space="preserve"> large increase in the production of ROS</w:t>
        </w:r>
      </w:ins>
      <w:ins w:id="168" w:author="Jacob Orry Fierer" w:date="2018-12-05T15:45:00Z">
        <w:r w:rsidR="00F6379F">
          <w:rPr>
            <w:sz w:val="24"/>
            <w:szCs w:val="24"/>
          </w:rPr>
          <w:t>s</w:t>
        </w:r>
      </w:ins>
      <w:ins w:id="169" w:author="Jacob Orry Fierer" w:date="2018-12-05T14:54:00Z">
        <w:r w:rsidR="00841C51">
          <w:rPr>
            <w:sz w:val="24"/>
            <w:szCs w:val="24"/>
          </w:rPr>
          <w:t xml:space="preserve"> (reactive oxygen species) and subsequently DNA damage, leading to cell death. </w:t>
        </w:r>
      </w:ins>
      <w:ins w:id="170" w:author="Jacob Orry Fierer" w:date="2018-12-05T15:45:00Z">
        <w:r w:rsidR="00F6379F">
          <w:rPr>
            <w:sz w:val="24"/>
            <w:szCs w:val="24"/>
          </w:rPr>
          <w:t xml:space="preserve">Therefore, inhibition of </w:t>
        </w:r>
        <w:r w:rsidR="00F6379F">
          <w:rPr>
            <w:color w:val="000000"/>
            <w:sz w:val="24"/>
            <w:szCs w:val="24"/>
          </w:rPr>
          <w:t>L</w:t>
        </w:r>
        <w:r w:rsidR="00F6379F" w:rsidRPr="00080172">
          <w:rPr>
            <w:color w:val="000000"/>
            <w:sz w:val="24"/>
            <w:szCs w:val="24"/>
          </w:rPr>
          <w:t>euko</w:t>
        </w:r>
        <w:bookmarkStart w:id="171" w:name="_GoBack"/>
        <w:bookmarkEnd w:id="171"/>
        <w:r w:rsidR="00F6379F" w:rsidRPr="00080172">
          <w:rPr>
            <w:color w:val="000000"/>
            <w:sz w:val="24"/>
            <w:szCs w:val="24"/>
          </w:rPr>
          <w:t>triene receptor</w:t>
        </w:r>
        <w:r w:rsidR="00F6379F">
          <w:rPr>
            <w:sz w:val="24"/>
            <w:szCs w:val="24"/>
          </w:rPr>
          <w:t>s, represent a potential point of intervention to stop cell death due</w:t>
        </w:r>
      </w:ins>
      <w:ins w:id="172" w:author="Jacob Orry Fierer" w:date="2018-12-06T13:59:00Z">
        <w:r w:rsidR="002D3720">
          <w:rPr>
            <w:sz w:val="24"/>
            <w:szCs w:val="24"/>
          </w:rPr>
          <w:t xml:space="preserve"> to</w:t>
        </w:r>
      </w:ins>
      <w:ins w:id="173" w:author="Jacob Orry Fierer" w:date="2018-12-05T15:45:00Z">
        <w:r w:rsidR="00F6379F">
          <w:rPr>
            <w:sz w:val="24"/>
            <w:szCs w:val="24"/>
          </w:rPr>
          <w:t xml:space="preserve"> statin </w:t>
        </w:r>
      </w:ins>
      <w:ins w:id="174" w:author="Jacob Orry Fierer" w:date="2018-12-05T15:48:00Z">
        <w:r w:rsidR="00F6379F">
          <w:rPr>
            <w:sz w:val="24"/>
            <w:szCs w:val="24"/>
          </w:rPr>
          <w:t xml:space="preserve">treatment. </w:t>
        </w:r>
      </w:ins>
      <w:moveTo w:id="175" w:author="Jacob Orry Fierer" w:date="2018-12-05T12:46:00Z">
        <w:del w:id="176" w:author="Jacob Orry Fierer" w:date="2018-12-05T14:55:00Z">
          <w:r w:rsidR="00DE6633" w:rsidDel="00841C51">
            <w:rPr>
              <w:sz w:val="24"/>
              <w:szCs w:val="24"/>
            </w:rPr>
            <w:delText>This LTC</w:delText>
          </w:r>
          <w:r w:rsidR="00DE6633" w:rsidDel="00841C51">
            <w:rPr>
              <w:sz w:val="24"/>
              <w:szCs w:val="24"/>
              <w:vertAlign w:val="subscript"/>
            </w:rPr>
            <w:delText>4</w:delText>
          </w:r>
          <w:r w:rsidR="00DE6633" w:rsidDel="00841C51">
            <w:rPr>
              <w:sz w:val="24"/>
              <w:szCs w:val="24"/>
            </w:rPr>
            <w:delText xml:space="preserve"> is generated by the enzyme MGST2, which is an isoenzyme of leukotriene C</w:delText>
          </w:r>
          <w:r w:rsidR="00DE6633" w:rsidDel="00841C51">
            <w:rPr>
              <w:sz w:val="24"/>
              <w:szCs w:val="24"/>
              <w:vertAlign w:val="subscript"/>
            </w:rPr>
            <w:delText>4</w:delText>
          </w:r>
          <w:r w:rsidR="00DE6633" w:rsidDel="00841C51">
            <w:rPr>
              <w:sz w:val="24"/>
              <w:szCs w:val="24"/>
            </w:rPr>
            <w:delText xml:space="preserve"> synthase (LTC</w:delText>
          </w:r>
          <w:r w:rsidR="00DE6633" w:rsidDel="00841C51">
            <w:rPr>
              <w:sz w:val="24"/>
              <w:szCs w:val="24"/>
              <w:vertAlign w:val="subscript"/>
            </w:rPr>
            <w:delText>4</w:delText>
          </w:r>
          <w:r w:rsidR="00DE6633" w:rsidDel="00841C51">
            <w:rPr>
              <w:sz w:val="24"/>
              <w:szCs w:val="24"/>
            </w:rPr>
            <w:delText>S) ER stress and can induce reactive oxygen species (ROS) accumulation mediated by the ER stress-activated pathway, which leads to DNA damage and subsequent cell death.</w:delText>
          </w:r>
        </w:del>
      </w:moveTo>
      <w:moveToRangeEnd w:id="123"/>
    </w:p>
    <w:p w14:paraId="31E7AC8F" w14:textId="51FAD580" w:rsidR="00110C59" w:rsidDel="00F12890" w:rsidRDefault="003A7029">
      <w:pPr>
        <w:spacing w:after="0"/>
        <w:jc w:val="both"/>
        <w:rPr>
          <w:del w:id="177" w:author="Jacob Orry Fierer" w:date="2018-12-05T15:05:00Z"/>
          <w:sz w:val="24"/>
          <w:szCs w:val="24"/>
        </w:rPr>
        <w:pPrChange w:id="178" w:author="Jacob Orry Fierer" w:date="2018-12-05T15:05:00Z">
          <w:pPr>
            <w:spacing w:after="0" w:line="240" w:lineRule="auto"/>
            <w:jc w:val="both"/>
          </w:pPr>
        </w:pPrChange>
      </w:pPr>
      <w:del w:id="179" w:author="Jacob Orry Fierer" w:date="2018-12-05T14:55:00Z">
        <w:r w:rsidDel="00841C51">
          <w:rPr>
            <w:sz w:val="24"/>
            <w:szCs w:val="24"/>
          </w:rPr>
          <w:delText>The expression of MGST2 and LTC</w:delText>
        </w:r>
        <w:r w:rsidDel="00841C51">
          <w:rPr>
            <w:sz w:val="24"/>
            <w:szCs w:val="24"/>
            <w:vertAlign w:val="subscript"/>
          </w:rPr>
          <w:delText>4</w:delText>
        </w:r>
        <w:r w:rsidDel="00841C51">
          <w:rPr>
            <w:sz w:val="24"/>
            <w:szCs w:val="24"/>
          </w:rPr>
          <w:delText>S is mutually exclusive. LTC</w:delText>
        </w:r>
        <w:r w:rsidDel="00841C51">
          <w:rPr>
            <w:sz w:val="24"/>
            <w:szCs w:val="24"/>
            <w:vertAlign w:val="subscript"/>
          </w:rPr>
          <w:delText>4</w:delText>
        </w:r>
        <w:r w:rsidDel="00841C51">
          <w:rPr>
            <w:sz w:val="24"/>
            <w:szCs w:val="24"/>
          </w:rPr>
          <w:delText>S is expressed only in cells of hematopoietic origin, whereas MGST2 is ubiquitously expressed in all cells of non-hematopoietic origin. Once produced by these two enzymes, the mode of action of LTC</w:delText>
        </w:r>
        <w:r w:rsidDel="00841C51">
          <w:rPr>
            <w:sz w:val="24"/>
            <w:szCs w:val="24"/>
            <w:vertAlign w:val="subscript"/>
          </w:rPr>
          <w:delText>4</w:delText>
        </w:r>
        <w:r w:rsidDel="00841C51">
          <w:rPr>
            <w:sz w:val="24"/>
            <w:szCs w:val="24"/>
          </w:rPr>
          <w:delText xml:space="preserve"> is also strikingly different. Whereas LTC</w:delText>
        </w:r>
        <w:r w:rsidDel="00841C51">
          <w:rPr>
            <w:sz w:val="24"/>
            <w:szCs w:val="24"/>
            <w:vertAlign w:val="subscript"/>
          </w:rPr>
          <w:delText>4</w:delText>
        </w:r>
        <w:r w:rsidDel="00841C51">
          <w:rPr>
            <w:sz w:val="24"/>
            <w:szCs w:val="24"/>
          </w:rPr>
          <w:delText>S-expressing mast cells secrete their LTC</w:delText>
        </w:r>
        <w:r w:rsidDel="00841C51">
          <w:rPr>
            <w:sz w:val="24"/>
            <w:szCs w:val="24"/>
            <w:vertAlign w:val="subscript"/>
          </w:rPr>
          <w:delText>4</w:delText>
        </w:r>
        <w:r w:rsidDel="00841C51">
          <w:rPr>
            <w:sz w:val="24"/>
            <w:szCs w:val="24"/>
          </w:rPr>
          <w:delText xml:space="preserve"> load, thereby affecting nearby smooth muscle cells, the present invention discloses that MGST2-expressing</w:delText>
        </w:r>
      </w:del>
      <w:del w:id="180" w:author="Jacob Orry Fierer" w:date="2018-12-05T12:48:00Z">
        <w:r w:rsidDel="008D549B">
          <w:rPr>
            <w:sz w:val="24"/>
            <w:szCs w:val="24"/>
          </w:rPr>
          <w:delText xml:space="preserve"> </w:delText>
        </w:r>
      </w:del>
      <w:del w:id="181" w:author="Jacob Orry Fierer" w:date="2018-12-05T14:55:00Z">
        <w:r w:rsidDel="00841C51">
          <w:rPr>
            <w:sz w:val="24"/>
            <w:szCs w:val="24"/>
          </w:rPr>
          <w:delText>non-hematopoietic cells retain the LTC</w:delText>
        </w:r>
        <w:r w:rsidDel="00841C51">
          <w:rPr>
            <w:sz w:val="24"/>
            <w:szCs w:val="24"/>
            <w:vertAlign w:val="subscript"/>
          </w:rPr>
          <w:delText>4</w:delText>
        </w:r>
        <w:r w:rsidDel="00841C51">
          <w:rPr>
            <w:sz w:val="24"/>
            <w:szCs w:val="24"/>
          </w:rPr>
          <w:delText>, which acts internally, leading to their demise. This difference is the basis for the present invention. Hence, LTC</w:delText>
        </w:r>
        <w:r w:rsidDel="00841C51">
          <w:rPr>
            <w:sz w:val="24"/>
            <w:szCs w:val="24"/>
            <w:vertAlign w:val="subscript"/>
          </w:rPr>
          <w:delText>4</w:delText>
        </w:r>
        <w:r w:rsidDel="00841C51">
          <w:rPr>
            <w:sz w:val="24"/>
            <w:szCs w:val="24"/>
          </w:rPr>
          <w:delText xml:space="preserve"> receptor antagonists (montelukast, pranlukast, etc.) will alleviate the toxicity of statins towards non-hematopoietic tissues and cells,while preserving their therapeutic effect. For example, it was found that pranlukast attenuated cell death triggered by a wide range (0.5-4 </w:delText>
        </w:r>
        <w:r w:rsidDel="00841C51">
          <w:rPr>
            <w:rFonts w:ascii="Noto Sans Symbols" w:eastAsia="Noto Sans Symbols" w:hAnsi="Noto Sans Symbols" w:cs="Noto Sans Symbols"/>
            <w:sz w:val="24"/>
            <w:szCs w:val="24"/>
          </w:rPr>
          <w:delText>μ</w:delText>
        </w:r>
        <w:r w:rsidDel="00841C51">
          <w:rPr>
            <w:sz w:val="24"/>
            <w:szCs w:val="24"/>
          </w:rPr>
          <w:delText xml:space="preserve">g/ml) of Simvastatin concentrations. </w:delText>
        </w:r>
      </w:del>
      <w:del w:id="182" w:author="Jacob Orry Fierer" w:date="2018-12-05T15:05:00Z">
        <w:r w:rsidDel="00F12890">
          <w:rPr>
            <w:sz w:val="24"/>
            <w:szCs w:val="24"/>
          </w:rPr>
          <w:delText xml:space="preserve">This research has been published in the prestigious scientific journal of </w:delText>
        </w:r>
        <w:r w:rsidR="005B3CA0" w:rsidDel="00F12890">
          <w:rPr>
            <w:i/>
            <w:color w:val="1155CC"/>
            <w:sz w:val="24"/>
            <w:szCs w:val="24"/>
          </w:rPr>
          <w:fldChar w:fldCharType="begin"/>
        </w:r>
        <w:r w:rsidR="005B3CA0" w:rsidDel="00F12890">
          <w:rPr>
            <w:i/>
            <w:color w:val="1155CC"/>
            <w:sz w:val="24"/>
            <w:szCs w:val="24"/>
          </w:rPr>
          <w:delInstrText xml:space="preserve"> HYPERLINK "https://www.ncbi.nlm.nih.gov/pmc/articles/PMC4682057/" \h </w:delInstrText>
        </w:r>
        <w:r w:rsidR="005B3CA0" w:rsidDel="00F12890">
          <w:rPr>
            <w:i/>
            <w:color w:val="1155CC"/>
            <w:sz w:val="24"/>
            <w:szCs w:val="24"/>
          </w:rPr>
          <w:fldChar w:fldCharType="separate"/>
        </w:r>
        <w:r w:rsidDel="00F12890">
          <w:rPr>
            <w:i/>
            <w:color w:val="1155CC"/>
            <w:sz w:val="24"/>
            <w:szCs w:val="24"/>
          </w:rPr>
          <w:delText xml:space="preserve">Nature </w:delText>
        </w:r>
        <w:r w:rsidR="005B3CA0" w:rsidDel="00F12890">
          <w:rPr>
            <w:i/>
            <w:color w:val="1155CC"/>
            <w:sz w:val="24"/>
            <w:szCs w:val="24"/>
          </w:rPr>
          <w:fldChar w:fldCharType="end"/>
        </w:r>
        <w:r w:rsidDel="00F12890">
          <w:rPr>
            <w:sz w:val="24"/>
            <w:szCs w:val="24"/>
            <w:vertAlign w:val="superscript"/>
          </w:rPr>
          <w:footnoteReference w:id="1"/>
        </w:r>
        <w:r w:rsidDel="00F12890">
          <w:rPr>
            <w:sz w:val="24"/>
            <w:szCs w:val="24"/>
          </w:rPr>
          <w:delText>.</w:delText>
        </w:r>
      </w:del>
    </w:p>
    <w:p w14:paraId="1FD3B421" w14:textId="77777777" w:rsidR="00110C59" w:rsidRDefault="00110C59">
      <w:pPr>
        <w:spacing w:after="0"/>
        <w:jc w:val="both"/>
        <w:rPr>
          <w:b/>
          <w:color w:val="C00000"/>
          <w:sz w:val="24"/>
          <w:szCs w:val="24"/>
        </w:rPr>
        <w:pPrChange w:id="185" w:author="Jacob Orry Fierer" w:date="2018-12-05T15:05:00Z">
          <w:pPr>
            <w:widowControl w:val="0"/>
            <w:spacing w:after="0" w:line="276" w:lineRule="auto"/>
            <w:jc w:val="both"/>
          </w:pPr>
        </w:pPrChange>
      </w:pPr>
    </w:p>
    <w:p w14:paraId="17B22916" w14:textId="7B4DE267" w:rsidR="00110C59" w:rsidRDefault="00110C59">
      <w:pPr>
        <w:widowControl w:val="0"/>
        <w:spacing w:after="0" w:line="276" w:lineRule="auto"/>
        <w:jc w:val="both"/>
        <w:rPr>
          <w:ins w:id="186" w:author="Jacob Orry Fierer" w:date="2018-12-05T15:08:00Z"/>
          <w:b/>
          <w:i/>
          <w:color w:val="C00000"/>
          <w:sz w:val="24"/>
          <w:szCs w:val="24"/>
        </w:rPr>
      </w:pPr>
    </w:p>
    <w:p w14:paraId="75F3856C" w14:textId="5CF83C22" w:rsidR="00F12890" w:rsidRDefault="00080172">
      <w:pPr>
        <w:widowControl w:val="0"/>
        <w:spacing w:after="0" w:line="276" w:lineRule="auto"/>
        <w:jc w:val="center"/>
        <w:rPr>
          <w:ins w:id="187" w:author="Jacob Orry Fierer" w:date="2018-12-05T15:08:00Z"/>
          <w:b/>
          <w:iCs/>
          <w:color w:val="C00000"/>
          <w:sz w:val="24"/>
          <w:szCs w:val="24"/>
        </w:rPr>
        <w:pPrChange w:id="188" w:author="Jacob Orry Fierer" w:date="2018-12-05T15:08:00Z">
          <w:pPr>
            <w:widowControl w:val="0"/>
            <w:spacing w:after="0" w:line="276" w:lineRule="auto"/>
            <w:jc w:val="both"/>
          </w:pPr>
        </w:pPrChange>
      </w:pPr>
      <w:commentRangeStart w:id="189"/>
      <w:ins w:id="190" w:author="Jacob Orry Fierer" w:date="2018-12-05T15:19:00Z">
        <w:r>
          <w:rPr>
            <w:noProof/>
          </w:rPr>
          <w:lastRenderedPageBreak/>
          <w:drawing>
            <wp:inline distT="0" distB="0" distL="0" distR="0" wp14:anchorId="3A27C96E" wp14:editId="37CF37AA">
              <wp:extent cx="2225710" cy="2400762"/>
              <wp:effectExtent l="0" t="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32560" t="18634" r="29973" b="9518"/>
                      <a:stretch/>
                    </pic:blipFill>
                    <pic:spPr bwMode="auto">
                      <a:xfrm>
                        <a:off x="0" y="0"/>
                        <a:ext cx="2226915" cy="2402062"/>
                      </a:xfrm>
                      <a:prstGeom prst="rect">
                        <a:avLst/>
                      </a:prstGeom>
                      <a:ln>
                        <a:noFill/>
                      </a:ln>
                      <a:extLst>
                        <a:ext uri="{53640926-AAD7-44D8-BBD7-CCE9431645EC}">
                          <a14:shadowObscured xmlns:a14="http://schemas.microsoft.com/office/drawing/2010/main"/>
                        </a:ext>
                      </a:extLst>
                    </pic:spPr>
                  </pic:pic>
                </a:graphicData>
              </a:graphic>
            </wp:inline>
          </w:drawing>
        </w:r>
      </w:ins>
      <w:commentRangeEnd w:id="189"/>
      <w:ins w:id="191" w:author="Jacob Orry Fierer" w:date="2018-12-05T15:34:00Z">
        <w:r w:rsidR="000332CA">
          <w:rPr>
            <w:rStyle w:val="CommentReference"/>
          </w:rPr>
          <w:commentReference w:id="189"/>
        </w:r>
      </w:ins>
    </w:p>
    <w:p w14:paraId="6460FC11" w14:textId="0AA57996" w:rsidR="00F12890" w:rsidRPr="00080172" w:rsidRDefault="00080172">
      <w:pPr>
        <w:widowControl w:val="0"/>
        <w:spacing w:line="240" w:lineRule="auto"/>
        <w:jc w:val="center"/>
        <w:rPr>
          <w:ins w:id="192" w:author="Jacob Orry Fierer" w:date="2018-12-05T15:08:00Z"/>
          <w:sz w:val="26"/>
          <w:szCs w:val="26"/>
          <w:rPrChange w:id="193" w:author="Jacob Orry Fierer" w:date="2018-12-05T15:20:00Z">
            <w:rPr>
              <w:ins w:id="194" w:author="Jacob Orry Fierer" w:date="2018-12-05T15:08:00Z"/>
              <w:sz w:val="20"/>
              <w:szCs w:val="20"/>
            </w:rPr>
          </w:rPrChange>
        </w:rPr>
        <w:pPrChange w:id="195" w:author="Jacob Orry Fierer" w:date="2018-12-05T15:20:00Z">
          <w:pPr>
            <w:widowControl w:val="0"/>
            <w:spacing w:line="360" w:lineRule="auto"/>
          </w:pPr>
        </w:pPrChange>
      </w:pPr>
      <w:ins w:id="196" w:author="Jacob Orry Fierer" w:date="2018-12-05T15:20:00Z">
        <w:r>
          <w:rPr>
            <w:sz w:val="24"/>
            <w:szCs w:val="24"/>
          </w:rPr>
          <w:t>Schematic of the novel MGST2-LTC</w:t>
        </w:r>
        <w:r>
          <w:rPr>
            <w:sz w:val="24"/>
            <w:szCs w:val="24"/>
            <w:vertAlign w:val="subscript"/>
          </w:rPr>
          <w:t>4</w:t>
        </w:r>
        <w:r>
          <w:rPr>
            <w:sz w:val="24"/>
            <w:szCs w:val="24"/>
          </w:rPr>
          <w:t xml:space="preserve"> pathway.</w:t>
        </w:r>
      </w:ins>
    </w:p>
    <w:p w14:paraId="413F0F14" w14:textId="77777777" w:rsidR="00F12890" w:rsidRPr="00F12890" w:rsidRDefault="00F12890">
      <w:pPr>
        <w:widowControl w:val="0"/>
        <w:spacing w:after="0" w:line="276" w:lineRule="auto"/>
        <w:jc w:val="center"/>
        <w:rPr>
          <w:ins w:id="197" w:author="Jacob Orry Fierer" w:date="2018-12-05T15:08:00Z"/>
          <w:b/>
          <w:iCs/>
          <w:color w:val="C00000"/>
          <w:sz w:val="24"/>
          <w:szCs w:val="24"/>
          <w:rPrChange w:id="198" w:author="Jacob Orry Fierer" w:date="2018-12-05T15:08:00Z">
            <w:rPr>
              <w:ins w:id="199" w:author="Jacob Orry Fierer" w:date="2018-12-05T15:08:00Z"/>
              <w:b/>
              <w:i/>
              <w:color w:val="C00000"/>
              <w:sz w:val="24"/>
              <w:szCs w:val="24"/>
            </w:rPr>
          </w:rPrChange>
        </w:rPr>
        <w:pPrChange w:id="200" w:author="Jacob Orry Fierer" w:date="2018-12-05T15:08:00Z">
          <w:pPr>
            <w:widowControl w:val="0"/>
            <w:spacing w:after="0" w:line="276" w:lineRule="auto"/>
            <w:jc w:val="both"/>
          </w:pPr>
        </w:pPrChange>
      </w:pPr>
    </w:p>
    <w:p w14:paraId="524A3FEF" w14:textId="77777777" w:rsidR="00F12890" w:rsidRDefault="00F12890">
      <w:pPr>
        <w:widowControl w:val="0"/>
        <w:spacing w:after="0" w:line="276" w:lineRule="auto"/>
        <w:jc w:val="both"/>
        <w:rPr>
          <w:b/>
          <w:i/>
          <w:color w:val="C00000"/>
          <w:sz w:val="24"/>
          <w:szCs w:val="24"/>
        </w:rPr>
      </w:pPr>
    </w:p>
    <w:p w14:paraId="4119229B" w14:textId="0C0A770C" w:rsidR="00080172" w:rsidRDefault="003A7029" w:rsidP="00080172">
      <w:pPr>
        <w:widowControl w:val="0"/>
        <w:spacing w:after="120" w:line="276" w:lineRule="auto"/>
        <w:jc w:val="both"/>
        <w:rPr>
          <w:moveTo w:id="201" w:author="Jacob Orry Fierer" w:date="2018-12-05T15:21:00Z"/>
          <w:color w:val="000000"/>
          <w:sz w:val="24"/>
          <w:szCs w:val="24"/>
        </w:rPr>
      </w:pPr>
      <w:r>
        <w:rPr>
          <w:b/>
          <w:i/>
          <w:color w:val="C00000"/>
          <w:sz w:val="24"/>
          <w:szCs w:val="24"/>
        </w:rPr>
        <w:t>Advantages</w:t>
      </w:r>
      <w:ins w:id="202" w:author="Jacob Orry Fierer" w:date="2018-12-05T15:21:00Z">
        <w:r w:rsidR="00080172">
          <w:rPr>
            <w:b/>
            <w:i/>
            <w:color w:val="C00000"/>
            <w:sz w:val="24"/>
            <w:szCs w:val="24"/>
          </w:rPr>
          <w:t xml:space="preserve"> and</w:t>
        </w:r>
        <w:r w:rsidR="00080172" w:rsidRPr="00080172">
          <w:rPr>
            <w:b/>
            <w:i/>
            <w:color w:val="C00000"/>
            <w:sz w:val="24"/>
            <w:szCs w:val="24"/>
          </w:rPr>
          <w:t xml:space="preserve"> </w:t>
        </w:r>
      </w:ins>
      <w:moveToRangeStart w:id="203" w:author="Jacob Orry Fierer" w:date="2018-12-05T15:21:00Z" w:name="move531786637"/>
      <w:moveTo w:id="204" w:author="Jacob Orry Fierer" w:date="2018-12-05T15:21:00Z">
        <w:r w:rsidR="00080172">
          <w:rPr>
            <w:b/>
            <w:i/>
            <w:color w:val="C00000"/>
            <w:sz w:val="24"/>
            <w:szCs w:val="24"/>
          </w:rPr>
          <w:t>Applications</w:t>
        </w:r>
      </w:moveTo>
    </w:p>
    <w:moveToRangeEnd w:id="203"/>
    <w:p w14:paraId="28DEF554" w14:textId="53A0AF3B" w:rsidR="00110C59" w:rsidDel="00080172" w:rsidRDefault="00110C59">
      <w:pPr>
        <w:widowControl w:val="0"/>
        <w:spacing w:line="276" w:lineRule="auto"/>
        <w:jc w:val="both"/>
        <w:rPr>
          <w:del w:id="205" w:author="Jacob Orry Fierer" w:date="2018-12-05T15:22:00Z"/>
          <w:sz w:val="24"/>
          <w:szCs w:val="24"/>
        </w:rPr>
      </w:pPr>
    </w:p>
    <w:p w14:paraId="0C76642C" w14:textId="58ACB565" w:rsidR="00110C59" w:rsidDel="00080172" w:rsidRDefault="003A7029">
      <w:pPr>
        <w:widowControl w:val="0"/>
        <w:pBdr>
          <w:top w:val="nil"/>
          <w:left w:val="nil"/>
          <w:bottom w:val="nil"/>
          <w:right w:val="nil"/>
          <w:between w:val="nil"/>
        </w:pBdr>
        <w:spacing w:after="0" w:line="276" w:lineRule="auto"/>
        <w:contextualSpacing/>
        <w:jc w:val="both"/>
        <w:rPr>
          <w:del w:id="206" w:author="Jacob Orry Fierer" w:date="2018-12-05T15:23:00Z"/>
          <w:color w:val="000000"/>
          <w:sz w:val="24"/>
          <w:szCs w:val="24"/>
        </w:rPr>
        <w:pPrChange w:id="207" w:author="Jacob Orry Fierer" w:date="2018-12-05T15:23:00Z">
          <w:pPr>
            <w:widowControl w:val="0"/>
            <w:numPr>
              <w:numId w:val="3"/>
            </w:numPr>
            <w:pBdr>
              <w:top w:val="nil"/>
              <w:left w:val="nil"/>
              <w:bottom w:val="nil"/>
              <w:right w:val="nil"/>
              <w:between w:val="nil"/>
            </w:pBdr>
            <w:spacing w:after="0" w:line="276" w:lineRule="auto"/>
            <w:ind w:left="720" w:hanging="360"/>
            <w:contextualSpacing/>
            <w:jc w:val="both"/>
          </w:pPr>
        </w:pPrChange>
      </w:pPr>
      <w:del w:id="208" w:author="Jacob Orry Fierer" w:date="2018-12-05T15:23:00Z">
        <w:r w:rsidDel="00080172">
          <w:rPr>
            <w:color w:val="000000"/>
            <w:sz w:val="24"/>
            <w:szCs w:val="24"/>
          </w:rPr>
          <w:delText>Lower collateral toxicities allow for greater flexibility in treatment dosage</w:delText>
        </w:r>
      </w:del>
    </w:p>
    <w:p w14:paraId="34ED987E" w14:textId="50A60F71" w:rsidR="00110C59" w:rsidDel="00080172" w:rsidRDefault="003A7029">
      <w:pPr>
        <w:widowControl w:val="0"/>
        <w:pBdr>
          <w:top w:val="nil"/>
          <w:left w:val="nil"/>
          <w:bottom w:val="nil"/>
          <w:right w:val="nil"/>
          <w:between w:val="nil"/>
        </w:pBdr>
        <w:spacing w:after="0" w:line="276" w:lineRule="auto"/>
        <w:contextualSpacing/>
        <w:jc w:val="both"/>
        <w:rPr>
          <w:del w:id="209" w:author="Jacob Orry Fierer" w:date="2018-12-05T15:23:00Z"/>
          <w:color w:val="000000"/>
          <w:sz w:val="24"/>
          <w:szCs w:val="24"/>
        </w:rPr>
        <w:pPrChange w:id="210" w:author="Jacob Orry Fierer" w:date="2018-12-05T15:23:00Z">
          <w:pPr>
            <w:widowControl w:val="0"/>
            <w:numPr>
              <w:numId w:val="3"/>
            </w:numPr>
            <w:pBdr>
              <w:top w:val="nil"/>
              <w:left w:val="nil"/>
              <w:bottom w:val="nil"/>
              <w:right w:val="nil"/>
              <w:between w:val="nil"/>
            </w:pBdr>
            <w:spacing w:after="0" w:line="276" w:lineRule="auto"/>
            <w:ind w:left="720" w:hanging="360"/>
            <w:contextualSpacing/>
            <w:jc w:val="both"/>
          </w:pPr>
        </w:pPrChange>
      </w:pPr>
      <w:del w:id="211" w:author="Jacob Orry Fierer" w:date="2018-12-05T15:23:00Z">
        <w:r w:rsidDel="00080172">
          <w:rPr>
            <w:color w:val="000000"/>
            <w:sz w:val="24"/>
            <w:szCs w:val="24"/>
          </w:rPr>
          <w:delText xml:space="preserve">More </w:delText>
        </w:r>
      </w:del>
      <w:del w:id="212" w:author="Jacob Orry Fierer" w:date="2018-12-05T12:50:00Z">
        <w:r w:rsidDel="003D17DA">
          <w:rPr>
            <w:color w:val="000000"/>
            <w:sz w:val="24"/>
            <w:szCs w:val="24"/>
          </w:rPr>
          <w:delText>favourably</w:delText>
        </w:r>
      </w:del>
      <w:del w:id="213" w:author="Jacob Orry Fierer" w:date="2018-12-05T15:23:00Z">
        <w:r w:rsidDel="00080172">
          <w:rPr>
            <w:color w:val="000000"/>
            <w:sz w:val="24"/>
            <w:szCs w:val="24"/>
          </w:rPr>
          <w:delText xml:space="preserve"> considered as a line of therapy due to decreased side effects</w:delText>
        </w:r>
      </w:del>
    </w:p>
    <w:p w14:paraId="19FFEF92" w14:textId="06CC49EA" w:rsidR="00110C59" w:rsidDel="00080172" w:rsidRDefault="003A7029">
      <w:pPr>
        <w:widowControl w:val="0"/>
        <w:pBdr>
          <w:top w:val="nil"/>
          <w:left w:val="nil"/>
          <w:bottom w:val="nil"/>
          <w:right w:val="nil"/>
          <w:between w:val="nil"/>
        </w:pBdr>
        <w:spacing w:after="0" w:line="276" w:lineRule="auto"/>
        <w:contextualSpacing/>
        <w:jc w:val="both"/>
        <w:rPr>
          <w:del w:id="214" w:author="Jacob Orry Fierer" w:date="2018-12-05T15:21:00Z"/>
          <w:color w:val="000000"/>
          <w:sz w:val="24"/>
          <w:szCs w:val="24"/>
        </w:rPr>
        <w:pPrChange w:id="215" w:author="Jacob Orry Fierer" w:date="2018-12-05T15:23:00Z">
          <w:pPr>
            <w:widowControl w:val="0"/>
            <w:numPr>
              <w:numId w:val="3"/>
            </w:numPr>
            <w:pBdr>
              <w:top w:val="nil"/>
              <w:left w:val="nil"/>
              <w:bottom w:val="nil"/>
              <w:right w:val="nil"/>
              <w:between w:val="nil"/>
            </w:pBdr>
            <w:spacing w:after="0" w:line="276" w:lineRule="auto"/>
            <w:ind w:left="720" w:hanging="360"/>
            <w:contextualSpacing/>
            <w:jc w:val="both"/>
          </w:pPr>
        </w:pPrChange>
      </w:pPr>
      <w:del w:id="216" w:author="Jacob Orry Fierer" w:date="2018-12-05T15:23:00Z">
        <w:r w:rsidRPr="00080172" w:rsidDel="00080172">
          <w:rPr>
            <w:color w:val="000000"/>
            <w:sz w:val="24"/>
            <w:szCs w:val="24"/>
          </w:rPr>
          <w:delText>Utilization of well characterized compounds alleviates safety and toxicity considerations</w:delText>
        </w:r>
      </w:del>
    </w:p>
    <w:p w14:paraId="0A9666B2" w14:textId="663C44FC" w:rsidR="00110C59" w:rsidRPr="00080172" w:rsidDel="00080172" w:rsidRDefault="00110C59">
      <w:pPr>
        <w:widowControl w:val="0"/>
        <w:pBdr>
          <w:top w:val="nil"/>
          <w:left w:val="nil"/>
          <w:bottom w:val="nil"/>
          <w:right w:val="nil"/>
          <w:between w:val="nil"/>
        </w:pBdr>
        <w:spacing w:after="0" w:line="276" w:lineRule="auto"/>
        <w:contextualSpacing/>
        <w:jc w:val="both"/>
        <w:rPr>
          <w:del w:id="217" w:author="Jacob Orry Fierer" w:date="2018-12-05T15:23:00Z"/>
          <w:sz w:val="24"/>
          <w:szCs w:val="24"/>
        </w:rPr>
        <w:pPrChange w:id="218" w:author="Jacob Orry Fierer" w:date="2018-12-05T15:23:00Z">
          <w:pPr>
            <w:widowControl w:val="0"/>
            <w:spacing w:after="0" w:line="276" w:lineRule="auto"/>
            <w:jc w:val="both"/>
          </w:pPr>
        </w:pPrChange>
      </w:pPr>
    </w:p>
    <w:p w14:paraId="46EE660C" w14:textId="79D2F753" w:rsidR="00110C59" w:rsidDel="00080172" w:rsidRDefault="00110C59">
      <w:pPr>
        <w:pBdr>
          <w:top w:val="nil"/>
          <w:left w:val="nil"/>
          <w:bottom w:val="nil"/>
          <w:right w:val="nil"/>
          <w:between w:val="nil"/>
        </w:pBdr>
        <w:spacing w:after="0"/>
        <w:contextualSpacing/>
        <w:jc w:val="both"/>
        <w:rPr>
          <w:del w:id="219" w:author="Jacob Orry Fierer" w:date="2018-12-05T15:21:00Z"/>
          <w:sz w:val="24"/>
          <w:szCs w:val="24"/>
        </w:rPr>
        <w:pPrChange w:id="220" w:author="Jacob Orry Fierer" w:date="2018-12-05T15:23:00Z">
          <w:pPr>
            <w:pBdr>
              <w:top w:val="nil"/>
              <w:left w:val="nil"/>
              <w:bottom w:val="nil"/>
              <w:right w:val="nil"/>
              <w:between w:val="nil"/>
            </w:pBdr>
            <w:spacing w:after="0"/>
            <w:ind w:left="720" w:hanging="720"/>
            <w:jc w:val="both"/>
          </w:pPr>
        </w:pPrChange>
      </w:pPr>
    </w:p>
    <w:p w14:paraId="42CDBAB8" w14:textId="046DF9CC" w:rsidR="00110C59" w:rsidDel="00080172" w:rsidRDefault="003A7029">
      <w:pPr>
        <w:widowControl w:val="0"/>
        <w:spacing w:after="120" w:line="276" w:lineRule="auto"/>
        <w:jc w:val="both"/>
        <w:rPr>
          <w:del w:id="221" w:author="Jacob Orry Fierer" w:date="2018-12-05T15:23:00Z"/>
          <w:moveFrom w:id="222" w:author="Jacob Orry Fierer" w:date="2018-12-05T15:21:00Z"/>
          <w:color w:val="000000"/>
          <w:sz w:val="24"/>
          <w:szCs w:val="24"/>
        </w:rPr>
      </w:pPr>
      <w:moveFromRangeStart w:id="223" w:author="Jacob Orry Fierer" w:date="2018-12-05T15:21:00Z" w:name="move531786637"/>
      <w:moveFrom w:id="224" w:author="Jacob Orry Fierer" w:date="2018-12-05T15:21:00Z">
        <w:del w:id="225" w:author="Jacob Orry Fierer" w:date="2018-12-05T15:23:00Z">
          <w:r w:rsidDel="00080172">
            <w:rPr>
              <w:b/>
              <w:i/>
              <w:color w:val="C00000"/>
              <w:sz w:val="24"/>
              <w:szCs w:val="24"/>
            </w:rPr>
            <w:delText>Applications</w:delText>
          </w:r>
        </w:del>
      </w:moveFrom>
    </w:p>
    <w:moveFromRangeEnd w:id="223"/>
    <w:p w14:paraId="6980EEF2" w14:textId="0A14BEDC" w:rsidR="00110C59" w:rsidDel="00080172" w:rsidRDefault="003A7029">
      <w:pPr>
        <w:pBdr>
          <w:top w:val="nil"/>
          <w:left w:val="nil"/>
          <w:bottom w:val="nil"/>
          <w:right w:val="nil"/>
          <w:between w:val="nil"/>
        </w:pBdr>
        <w:spacing w:after="0"/>
        <w:contextualSpacing/>
        <w:jc w:val="both"/>
        <w:rPr>
          <w:del w:id="226" w:author="Jacob Orry Fierer" w:date="2018-12-05T15:23:00Z"/>
          <w:color w:val="000000"/>
          <w:sz w:val="24"/>
          <w:szCs w:val="24"/>
        </w:rPr>
        <w:pPrChange w:id="227" w:author="Jacob Orry Fierer" w:date="2018-12-05T15:23:00Z">
          <w:pPr>
            <w:numPr>
              <w:numId w:val="1"/>
            </w:numPr>
            <w:pBdr>
              <w:top w:val="nil"/>
              <w:left w:val="nil"/>
              <w:bottom w:val="nil"/>
              <w:right w:val="nil"/>
              <w:between w:val="nil"/>
            </w:pBdr>
            <w:spacing w:after="0"/>
            <w:ind w:left="720" w:hanging="360"/>
            <w:contextualSpacing/>
            <w:jc w:val="both"/>
          </w:pPr>
        </w:pPrChange>
      </w:pPr>
      <w:del w:id="228" w:author="Jacob Orry Fierer" w:date="2018-12-05T15:23:00Z">
        <w:r w:rsidRPr="00080172" w:rsidDel="00080172">
          <w:rPr>
            <w:color w:val="000000"/>
            <w:sz w:val="24"/>
            <w:szCs w:val="24"/>
          </w:rPr>
          <w:delText>Co-treatment with statin treatment</w:delText>
        </w:r>
      </w:del>
    </w:p>
    <w:p w14:paraId="44FB3DD1" w14:textId="4207D797" w:rsidR="00080172" w:rsidRPr="00080172" w:rsidRDefault="00080172">
      <w:pPr>
        <w:pStyle w:val="ListParagraph"/>
        <w:widowControl w:val="0"/>
        <w:numPr>
          <w:ilvl w:val="0"/>
          <w:numId w:val="4"/>
        </w:numPr>
        <w:pBdr>
          <w:top w:val="nil"/>
          <w:left w:val="nil"/>
          <w:bottom w:val="nil"/>
          <w:right w:val="nil"/>
          <w:between w:val="nil"/>
        </w:pBdr>
        <w:spacing w:after="0" w:line="276" w:lineRule="auto"/>
        <w:jc w:val="both"/>
        <w:rPr>
          <w:ins w:id="229" w:author="Jacob Orry Fierer" w:date="2018-12-05T15:24:00Z"/>
          <w:sz w:val="24"/>
          <w:szCs w:val="24"/>
        </w:rPr>
      </w:pPr>
      <w:ins w:id="230" w:author="Jacob Orry Fierer" w:date="2018-12-05T15:24:00Z">
        <w:r w:rsidRPr="00080172">
          <w:rPr>
            <w:sz w:val="24"/>
            <w:szCs w:val="24"/>
          </w:rPr>
          <w:t xml:space="preserve">Possible attenuation of side effects </w:t>
        </w:r>
        <w:r>
          <w:rPr>
            <w:sz w:val="24"/>
            <w:szCs w:val="24"/>
          </w:rPr>
          <w:t>from statin</w:t>
        </w:r>
      </w:ins>
      <w:ins w:id="231" w:author="Jacob Orry Fierer" w:date="2018-12-05T15:48:00Z">
        <w:r w:rsidR="004C336A">
          <w:rPr>
            <w:sz w:val="24"/>
            <w:szCs w:val="24"/>
          </w:rPr>
          <w:t>s</w:t>
        </w:r>
      </w:ins>
      <w:ins w:id="232" w:author="Jacob Orry Fierer" w:date="2018-12-06T12:26:00Z">
        <w:r w:rsidR="000863A2">
          <w:rPr>
            <w:sz w:val="24"/>
            <w:szCs w:val="24"/>
          </w:rPr>
          <w:t xml:space="preserve">, </w:t>
        </w:r>
        <w:commentRangeStart w:id="233"/>
        <w:r w:rsidR="000863A2">
          <w:rPr>
            <w:sz w:val="24"/>
            <w:szCs w:val="24"/>
          </w:rPr>
          <w:t>without compromising the efficacy of statins.</w:t>
        </w:r>
        <w:commentRangeEnd w:id="233"/>
        <w:r w:rsidR="000863A2">
          <w:rPr>
            <w:rStyle w:val="CommentReference"/>
          </w:rPr>
          <w:commentReference w:id="233"/>
        </w:r>
      </w:ins>
    </w:p>
    <w:p w14:paraId="09BEDA05" w14:textId="25C7AAF5" w:rsidR="00080172" w:rsidRPr="00080172" w:rsidRDefault="00080172">
      <w:pPr>
        <w:pStyle w:val="ListParagraph"/>
        <w:numPr>
          <w:ilvl w:val="0"/>
          <w:numId w:val="4"/>
        </w:numPr>
        <w:pBdr>
          <w:top w:val="nil"/>
          <w:left w:val="nil"/>
          <w:bottom w:val="nil"/>
          <w:right w:val="nil"/>
          <w:between w:val="nil"/>
        </w:pBdr>
        <w:spacing w:after="0"/>
        <w:jc w:val="both"/>
        <w:rPr>
          <w:color w:val="000000"/>
          <w:sz w:val="24"/>
          <w:szCs w:val="24"/>
        </w:rPr>
        <w:pPrChange w:id="234" w:author="Jacob Orry Fierer" w:date="2018-12-05T15:48:00Z">
          <w:pPr>
            <w:pBdr>
              <w:top w:val="nil"/>
              <w:left w:val="nil"/>
              <w:bottom w:val="nil"/>
              <w:right w:val="nil"/>
              <w:between w:val="nil"/>
            </w:pBdr>
            <w:spacing w:after="0"/>
            <w:ind w:left="720" w:hanging="720"/>
            <w:jc w:val="both"/>
          </w:pPr>
        </w:pPrChange>
      </w:pPr>
      <w:ins w:id="235" w:author="Jacob Orry Fierer" w:date="2018-12-05T15:25:00Z">
        <w:r>
          <w:rPr>
            <w:color w:val="000000"/>
            <w:sz w:val="24"/>
            <w:szCs w:val="24"/>
          </w:rPr>
          <w:t>L</w:t>
        </w:r>
        <w:r w:rsidRPr="00080172">
          <w:rPr>
            <w:color w:val="000000"/>
            <w:sz w:val="24"/>
            <w:szCs w:val="24"/>
          </w:rPr>
          <w:t>eukotriene receptor antagonists</w:t>
        </w:r>
        <w:r>
          <w:rPr>
            <w:color w:val="000000"/>
            <w:sz w:val="24"/>
            <w:szCs w:val="24"/>
          </w:rPr>
          <w:t xml:space="preserve"> </w:t>
        </w:r>
      </w:ins>
      <w:ins w:id="236" w:author="Jacob Orry Fierer" w:date="2018-12-05T15:48:00Z">
        <w:r w:rsidR="004C336A">
          <w:rPr>
            <w:color w:val="000000"/>
            <w:sz w:val="24"/>
            <w:szCs w:val="24"/>
          </w:rPr>
          <w:t>have already been</w:t>
        </w:r>
      </w:ins>
      <w:ins w:id="237" w:author="Jacob Orry Fierer" w:date="2018-12-05T15:26:00Z">
        <w:r>
          <w:rPr>
            <w:color w:val="000000"/>
            <w:sz w:val="24"/>
            <w:szCs w:val="24"/>
          </w:rPr>
          <w:t xml:space="preserve"> FDA approved for treatment of allergy related indications. </w:t>
        </w:r>
      </w:ins>
    </w:p>
    <w:p w14:paraId="61F1DA3C" w14:textId="77777777" w:rsidR="00110C59" w:rsidRDefault="00110C59">
      <w:pPr>
        <w:spacing w:after="0"/>
        <w:jc w:val="both"/>
        <w:rPr>
          <w:rFonts w:ascii="Tahoma" w:eastAsia="Tahoma" w:hAnsi="Tahoma" w:cs="Tahoma"/>
          <w:sz w:val="20"/>
          <w:szCs w:val="20"/>
        </w:rPr>
      </w:pPr>
    </w:p>
    <w:p w14:paraId="164E2271" w14:textId="1B1D9439" w:rsidR="00110C59" w:rsidDel="00B60695" w:rsidRDefault="00110C59">
      <w:pPr>
        <w:spacing w:after="120"/>
        <w:jc w:val="both"/>
        <w:rPr>
          <w:del w:id="238" w:author="Jacob Orry Fierer" w:date="2018-12-05T15:26:00Z"/>
          <w:b/>
          <w:color w:val="4F81BD"/>
          <w:sz w:val="28"/>
          <w:szCs w:val="28"/>
          <w:u w:val="single"/>
        </w:rPr>
      </w:pPr>
    </w:p>
    <w:p w14:paraId="4E8BF914" w14:textId="26F805AD" w:rsidR="00110C59" w:rsidDel="00B60695" w:rsidRDefault="00110C59">
      <w:pPr>
        <w:spacing w:after="120"/>
        <w:jc w:val="both"/>
        <w:rPr>
          <w:del w:id="239" w:author="Jacob Orry Fierer" w:date="2018-12-05T15:26:00Z"/>
          <w:b/>
          <w:color w:val="4F81BD"/>
          <w:sz w:val="28"/>
          <w:szCs w:val="28"/>
          <w:u w:val="single"/>
        </w:rPr>
      </w:pPr>
    </w:p>
    <w:p w14:paraId="6ADF5EA9" w14:textId="13FE9059" w:rsidR="00110C59" w:rsidDel="00B60695" w:rsidRDefault="00110C59">
      <w:pPr>
        <w:spacing w:after="120"/>
        <w:jc w:val="both"/>
        <w:rPr>
          <w:del w:id="240" w:author="Jacob Orry Fierer" w:date="2018-12-05T15:26:00Z"/>
          <w:b/>
          <w:color w:val="4F81BD"/>
          <w:sz w:val="28"/>
          <w:szCs w:val="28"/>
          <w:u w:val="single"/>
        </w:rPr>
      </w:pPr>
    </w:p>
    <w:p w14:paraId="163F76E7" w14:textId="27F45949" w:rsidR="00110C59" w:rsidDel="00B60695" w:rsidRDefault="00110C59">
      <w:pPr>
        <w:spacing w:after="120"/>
        <w:jc w:val="both"/>
        <w:rPr>
          <w:del w:id="241" w:author="Jacob Orry Fierer" w:date="2018-12-05T15:26:00Z"/>
          <w:b/>
          <w:color w:val="4F81BD"/>
          <w:sz w:val="28"/>
          <w:szCs w:val="28"/>
          <w:u w:val="single"/>
        </w:rPr>
      </w:pPr>
    </w:p>
    <w:p w14:paraId="1BC138FD" w14:textId="64120CC6" w:rsidR="00110C59" w:rsidDel="00B60695" w:rsidRDefault="00110C59">
      <w:pPr>
        <w:spacing w:after="120"/>
        <w:jc w:val="both"/>
        <w:rPr>
          <w:del w:id="242" w:author="Jacob Orry Fierer" w:date="2018-12-05T15:26:00Z"/>
          <w:b/>
          <w:color w:val="4F81BD"/>
          <w:sz w:val="28"/>
          <w:szCs w:val="28"/>
          <w:u w:val="single"/>
        </w:rPr>
      </w:pPr>
    </w:p>
    <w:p w14:paraId="5EB3F6CF" w14:textId="2380FE2B" w:rsidR="00110C59" w:rsidDel="00B60695" w:rsidRDefault="00110C59">
      <w:pPr>
        <w:spacing w:after="120"/>
        <w:jc w:val="both"/>
        <w:rPr>
          <w:del w:id="243" w:author="Jacob Orry Fierer" w:date="2018-12-05T15:26:00Z"/>
          <w:b/>
          <w:color w:val="4F81BD"/>
          <w:sz w:val="28"/>
          <w:szCs w:val="28"/>
          <w:u w:val="single"/>
        </w:rPr>
      </w:pPr>
    </w:p>
    <w:p w14:paraId="3910462E" w14:textId="26A3833A" w:rsidR="00110C59" w:rsidDel="00B60695" w:rsidRDefault="00110C59">
      <w:pPr>
        <w:spacing w:after="120"/>
        <w:jc w:val="both"/>
        <w:rPr>
          <w:del w:id="244" w:author="Jacob Orry Fierer" w:date="2018-12-05T15:26:00Z"/>
          <w:b/>
          <w:color w:val="4F81BD"/>
          <w:sz w:val="28"/>
          <w:szCs w:val="28"/>
          <w:u w:val="single"/>
        </w:rPr>
      </w:pPr>
    </w:p>
    <w:p w14:paraId="40612A87" w14:textId="69EE061C" w:rsidR="00110C59" w:rsidDel="00B60695" w:rsidRDefault="00110C59">
      <w:pPr>
        <w:spacing w:after="120"/>
        <w:jc w:val="both"/>
        <w:rPr>
          <w:del w:id="245" w:author="Jacob Orry Fierer" w:date="2018-12-05T15:26:00Z"/>
          <w:b/>
          <w:color w:val="4F81BD"/>
          <w:sz w:val="28"/>
          <w:szCs w:val="28"/>
          <w:u w:val="single"/>
        </w:rPr>
      </w:pPr>
    </w:p>
    <w:p w14:paraId="6AA95262" w14:textId="6B6D494B" w:rsidR="00110C59" w:rsidDel="00B60695" w:rsidRDefault="00110C59">
      <w:pPr>
        <w:spacing w:after="120"/>
        <w:jc w:val="both"/>
        <w:rPr>
          <w:del w:id="246" w:author="Jacob Orry Fierer" w:date="2018-12-05T15:26:00Z"/>
          <w:b/>
          <w:color w:val="4F81BD"/>
          <w:sz w:val="28"/>
          <w:szCs w:val="28"/>
          <w:u w:val="single"/>
        </w:rPr>
      </w:pPr>
    </w:p>
    <w:p w14:paraId="7CCA7588" w14:textId="5AA1BC61" w:rsidR="00110C59" w:rsidDel="00B60695" w:rsidRDefault="00110C59">
      <w:pPr>
        <w:spacing w:after="120"/>
        <w:jc w:val="both"/>
        <w:rPr>
          <w:del w:id="247" w:author="Jacob Orry Fierer" w:date="2018-12-05T15:26:00Z"/>
          <w:b/>
          <w:color w:val="4F81BD"/>
          <w:sz w:val="28"/>
          <w:szCs w:val="28"/>
          <w:u w:val="single"/>
        </w:rPr>
      </w:pPr>
    </w:p>
    <w:p w14:paraId="7E0BCCE0" w14:textId="77777777" w:rsidR="00110C59" w:rsidRDefault="003A7029">
      <w:pPr>
        <w:spacing w:after="120"/>
        <w:jc w:val="both"/>
        <w:rPr>
          <w:b/>
          <w:color w:val="4F81BD"/>
          <w:sz w:val="28"/>
          <w:szCs w:val="28"/>
          <w:u w:val="single"/>
        </w:rPr>
      </w:pPr>
      <w:r>
        <w:rPr>
          <w:b/>
          <w:color w:val="4F81BD"/>
          <w:sz w:val="28"/>
          <w:szCs w:val="28"/>
          <w:u w:val="single"/>
        </w:rPr>
        <w:t>Development Status</w:t>
      </w:r>
    </w:p>
    <w:p w14:paraId="25BFB1ED" w14:textId="72BEBF42" w:rsidR="00110C59" w:rsidRPr="000332CA" w:rsidDel="000332CA" w:rsidRDefault="00F12890">
      <w:pPr>
        <w:spacing w:after="0"/>
        <w:jc w:val="both"/>
        <w:rPr>
          <w:del w:id="248" w:author="Jacob Orry Fierer" w:date="2018-12-05T15:28:00Z"/>
          <w:rFonts w:ascii="Tahoma" w:eastAsia="Tahoma" w:hAnsi="Tahoma" w:cs="Tahoma"/>
          <w:b/>
          <w:i/>
          <w:iCs/>
          <w:sz w:val="20"/>
          <w:szCs w:val="20"/>
          <w:rPrChange w:id="249" w:author="Jacob Orry Fierer" w:date="2018-12-05T15:34:00Z">
            <w:rPr>
              <w:del w:id="250" w:author="Jacob Orry Fierer" w:date="2018-12-05T15:28:00Z"/>
              <w:rFonts w:ascii="Tahoma" w:eastAsia="Tahoma" w:hAnsi="Tahoma" w:cs="Tahoma"/>
              <w:b/>
              <w:sz w:val="20"/>
              <w:szCs w:val="20"/>
            </w:rPr>
          </w:rPrChange>
        </w:rPr>
        <w:pPrChange w:id="251" w:author="Jacob Orry Fierer" w:date="2018-12-05T15:36:00Z">
          <w:pPr>
            <w:widowControl w:val="0"/>
            <w:spacing w:after="0" w:line="276" w:lineRule="auto"/>
            <w:ind w:right="-97"/>
            <w:jc w:val="both"/>
          </w:pPr>
        </w:pPrChange>
      </w:pPr>
      <w:ins w:id="252" w:author="Jacob Orry Fierer" w:date="2018-12-05T15:05:00Z">
        <w:r>
          <w:rPr>
            <w:sz w:val="24"/>
            <w:szCs w:val="24"/>
          </w:rPr>
          <w:t>Th</w:t>
        </w:r>
      </w:ins>
      <w:ins w:id="253" w:author="Jacob Orry Fierer" w:date="2018-12-05T15:26:00Z">
        <w:r w:rsidR="000332CA">
          <w:rPr>
            <w:sz w:val="24"/>
            <w:szCs w:val="24"/>
          </w:rPr>
          <w:t>e Rubinstein team ha</w:t>
        </w:r>
      </w:ins>
      <w:ins w:id="254" w:author="Jacob Orry Fierer" w:date="2018-12-05T15:32:00Z">
        <w:r w:rsidR="000332CA">
          <w:rPr>
            <w:sz w:val="24"/>
            <w:szCs w:val="24"/>
          </w:rPr>
          <w:t>ve discovered a novel pathway for ER induced stress and</w:t>
        </w:r>
      </w:ins>
      <w:ins w:id="255" w:author="Jacob Orry Fierer" w:date="2018-12-05T15:26:00Z">
        <w:r w:rsidR="000332CA">
          <w:rPr>
            <w:sz w:val="24"/>
            <w:szCs w:val="24"/>
          </w:rPr>
          <w:t xml:space="preserve"> published </w:t>
        </w:r>
      </w:ins>
      <w:ins w:id="256" w:author="Jacob Orry Fierer" w:date="2018-12-05T15:27:00Z">
        <w:r w:rsidR="000332CA">
          <w:rPr>
            <w:sz w:val="24"/>
            <w:szCs w:val="24"/>
          </w:rPr>
          <w:t>their</w:t>
        </w:r>
      </w:ins>
      <w:ins w:id="257" w:author="Jacob Orry Fierer" w:date="2018-12-05T15:05:00Z">
        <w:r>
          <w:rPr>
            <w:sz w:val="24"/>
            <w:szCs w:val="24"/>
          </w:rPr>
          <w:t xml:space="preserve"> research </w:t>
        </w:r>
      </w:ins>
      <w:ins w:id="258" w:author="Jacob Orry Fierer" w:date="2018-12-05T15:27:00Z">
        <w:r w:rsidR="000332CA">
          <w:rPr>
            <w:sz w:val="24"/>
            <w:szCs w:val="24"/>
          </w:rPr>
          <w:t xml:space="preserve">in </w:t>
        </w:r>
      </w:ins>
      <w:ins w:id="259" w:author="Jacob Orry Fierer" w:date="2018-12-05T15:05:00Z">
        <w:r>
          <w:rPr>
            <w:sz w:val="24"/>
            <w:szCs w:val="24"/>
          </w:rPr>
          <w:t xml:space="preserve">the prestigious scientific journal of </w:t>
        </w:r>
      </w:ins>
      <w:ins w:id="260" w:author="Jacob Orry Fierer" w:date="2018-12-05T15:29:00Z">
        <w:r w:rsidR="000332CA" w:rsidRPr="000332CA">
          <w:rPr>
            <w:sz w:val="24"/>
            <w:szCs w:val="24"/>
            <w:rPrChange w:id="261" w:author="Jacob Orry Fierer" w:date="2018-12-05T15:29:00Z">
              <w:rPr>
                <w:i/>
                <w:color w:val="1155CC"/>
                <w:sz w:val="24"/>
                <w:szCs w:val="24"/>
              </w:rPr>
            </w:rPrChange>
          </w:rPr>
          <w:t>Nature Communications</w:t>
        </w:r>
      </w:ins>
      <w:ins w:id="262" w:author="Jacob Orry Fierer" w:date="2018-12-05T15:30:00Z">
        <w:r w:rsidR="000332CA">
          <w:rPr>
            <w:sz w:val="24"/>
            <w:szCs w:val="24"/>
          </w:rPr>
          <w:t xml:space="preserve"> (</w:t>
        </w:r>
        <w:r w:rsidR="000332CA" w:rsidRPr="000332CA">
          <w:rPr>
            <w:sz w:val="24"/>
            <w:szCs w:val="24"/>
          </w:rPr>
          <w:t>Dvash, Efrat, et al.</w:t>
        </w:r>
        <w:r w:rsidR="000332CA">
          <w:rPr>
            <w:sz w:val="24"/>
            <w:szCs w:val="24"/>
          </w:rPr>
          <w:t xml:space="preserve"> 2015)</w:t>
        </w:r>
      </w:ins>
      <w:ins w:id="263" w:author="Jacob Orry Fierer" w:date="2018-12-05T15:29:00Z">
        <w:r w:rsidR="000332CA">
          <w:rPr>
            <w:sz w:val="24"/>
            <w:szCs w:val="24"/>
          </w:rPr>
          <w:t>.</w:t>
        </w:r>
      </w:ins>
      <w:ins w:id="264" w:author="Jacob Orry Fierer" w:date="2018-12-05T15:31:00Z">
        <w:r w:rsidR="000332CA">
          <w:rPr>
            <w:sz w:val="24"/>
            <w:szCs w:val="24"/>
          </w:rPr>
          <w:t xml:space="preserve"> They ha</w:t>
        </w:r>
      </w:ins>
      <w:ins w:id="265" w:author="Jacob Orry Fierer" w:date="2018-12-05T15:32:00Z">
        <w:r w:rsidR="000332CA">
          <w:rPr>
            <w:sz w:val="24"/>
            <w:szCs w:val="24"/>
          </w:rPr>
          <w:t xml:space="preserve">ve </w:t>
        </w:r>
      </w:ins>
      <w:ins w:id="266" w:author="Jacob Orry Fierer" w:date="2018-12-05T15:33:00Z">
        <w:r w:rsidR="000332CA">
          <w:rPr>
            <w:sz w:val="24"/>
            <w:szCs w:val="24"/>
          </w:rPr>
          <w:t>results</w:t>
        </w:r>
      </w:ins>
      <w:ins w:id="267" w:author="Jacob Orry Fierer" w:date="2018-12-05T15:32:00Z">
        <w:r w:rsidR="000332CA">
          <w:rPr>
            <w:sz w:val="24"/>
            <w:szCs w:val="24"/>
          </w:rPr>
          <w:t xml:space="preserve"> both </w:t>
        </w:r>
        <w:r w:rsidR="000332CA">
          <w:rPr>
            <w:i/>
            <w:iCs/>
            <w:sz w:val="24"/>
            <w:szCs w:val="24"/>
          </w:rPr>
          <w:t>in vitro</w:t>
        </w:r>
        <w:r w:rsidR="000332CA">
          <w:rPr>
            <w:sz w:val="24"/>
            <w:szCs w:val="24"/>
          </w:rPr>
          <w:t xml:space="preserve"> and </w:t>
        </w:r>
      </w:ins>
      <w:ins w:id="268" w:author="Jacob Orry Fierer" w:date="2018-12-05T15:33:00Z">
        <w:r w:rsidR="000332CA">
          <w:rPr>
            <w:sz w:val="24"/>
            <w:szCs w:val="24"/>
          </w:rPr>
          <w:t xml:space="preserve">in multiple cell lines </w:t>
        </w:r>
      </w:ins>
      <w:ins w:id="269" w:author="Jacob Orry Fierer" w:date="2018-12-05T15:36:00Z">
        <w:r w:rsidR="000332CA">
          <w:rPr>
            <w:sz w:val="24"/>
            <w:szCs w:val="24"/>
          </w:rPr>
          <w:t>demonstrating the role</w:t>
        </w:r>
      </w:ins>
      <w:ins w:id="270" w:author="Jacob Orry Fierer" w:date="2018-12-05T15:33:00Z">
        <w:r w:rsidR="000332CA">
          <w:rPr>
            <w:sz w:val="24"/>
            <w:szCs w:val="24"/>
          </w:rPr>
          <w:t xml:space="preserve"> </w:t>
        </w:r>
      </w:ins>
      <w:ins w:id="271" w:author="Jacob Orry Fierer" w:date="2018-12-05T15:36:00Z">
        <w:r w:rsidR="000332CA">
          <w:rPr>
            <w:sz w:val="24"/>
            <w:szCs w:val="24"/>
          </w:rPr>
          <w:t xml:space="preserve">of </w:t>
        </w:r>
      </w:ins>
      <w:ins w:id="272" w:author="Jacob Orry Fierer" w:date="2018-12-05T15:34:00Z">
        <w:r w:rsidR="000332CA">
          <w:rPr>
            <w:sz w:val="24"/>
            <w:szCs w:val="24"/>
          </w:rPr>
          <w:t>LTC</w:t>
        </w:r>
        <w:r w:rsidR="000332CA">
          <w:rPr>
            <w:sz w:val="24"/>
            <w:szCs w:val="24"/>
            <w:vertAlign w:val="subscript"/>
          </w:rPr>
          <w:t>4</w:t>
        </w:r>
        <w:r w:rsidR="000332CA">
          <w:rPr>
            <w:sz w:val="24"/>
            <w:szCs w:val="24"/>
          </w:rPr>
          <w:t xml:space="preserve"> </w:t>
        </w:r>
      </w:ins>
      <w:ins w:id="273" w:author="Jacob Orry Fierer" w:date="2018-12-05T15:36:00Z">
        <w:r w:rsidR="000332CA">
          <w:rPr>
            <w:sz w:val="24"/>
            <w:szCs w:val="24"/>
          </w:rPr>
          <w:t xml:space="preserve">in the ER stress pathway and potential for causing cell death. </w:t>
        </w:r>
      </w:ins>
    </w:p>
    <w:p w14:paraId="46199103" w14:textId="77777777" w:rsidR="00110C59" w:rsidRDefault="003A7029">
      <w:pPr>
        <w:spacing w:after="0"/>
        <w:jc w:val="both"/>
        <w:rPr>
          <w:rFonts w:ascii="Tahoma" w:eastAsia="Tahoma" w:hAnsi="Tahoma" w:cs="Tahoma"/>
          <w:b/>
          <w:color w:val="000000"/>
          <w:sz w:val="20"/>
          <w:szCs w:val="20"/>
        </w:rPr>
        <w:pPrChange w:id="274" w:author="Jacob Orry Fierer" w:date="2018-12-05T15:30:00Z">
          <w:pPr>
            <w:widowControl w:val="0"/>
            <w:numPr>
              <w:numId w:val="2"/>
            </w:numPr>
            <w:pBdr>
              <w:top w:val="nil"/>
              <w:left w:val="nil"/>
              <w:bottom w:val="nil"/>
              <w:right w:val="nil"/>
              <w:between w:val="nil"/>
            </w:pBdr>
            <w:spacing w:after="0" w:line="276" w:lineRule="auto"/>
            <w:ind w:left="720" w:right="-97" w:hanging="360"/>
            <w:contextualSpacing/>
            <w:jc w:val="both"/>
          </w:pPr>
        </w:pPrChange>
      </w:pPr>
      <w:del w:id="275" w:author="Jacob Orry Fierer" w:date="2018-12-05T12:43:00Z">
        <w:r w:rsidDel="00B44AB5">
          <w:rPr>
            <w:rFonts w:ascii="Tahoma" w:eastAsia="Tahoma" w:hAnsi="Tahoma" w:cs="Tahoma"/>
            <w:b/>
            <w:color w:val="000000"/>
            <w:sz w:val="20"/>
            <w:szCs w:val="20"/>
          </w:rPr>
          <w:delText>Pranlukast Attenuates Simvastatin Triggered Cell Death</w:delText>
        </w:r>
      </w:del>
    </w:p>
    <w:tbl>
      <w:tblPr>
        <w:tblStyle w:val="a0"/>
        <w:tblW w:w="9000" w:type="dxa"/>
        <w:tblInd w:w="460"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600" w:firstRow="0" w:lastRow="0" w:firstColumn="0" w:lastColumn="0" w:noHBand="1" w:noVBand="1"/>
      </w:tblPr>
      <w:tblGrid>
        <w:gridCol w:w="4500"/>
        <w:gridCol w:w="4500"/>
      </w:tblGrid>
      <w:tr w:rsidR="00110C59" w:rsidDel="000332CA" w14:paraId="15999033" w14:textId="480C000C">
        <w:trPr>
          <w:del w:id="276" w:author="Jacob Orry Fierer" w:date="2018-12-05T15:28:00Z"/>
        </w:trPr>
        <w:tc>
          <w:tcPr>
            <w:tcW w:w="4500" w:type="dxa"/>
            <w:shd w:val="clear" w:color="auto" w:fill="auto"/>
            <w:tcMar>
              <w:top w:w="100" w:type="dxa"/>
              <w:left w:w="100" w:type="dxa"/>
              <w:bottom w:w="100" w:type="dxa"/>
              <w:right w:w="100" w:type="dxa"/>
            </w:tcMar>
          </w:tcPr>
          <w:p w14:paraId="5DDCF79B" w14:textId="57CB2C8D" w:rsidR="00110C59" w:rsidDel="000332CA" w:rsidRDefault="003A7029">
            <w:pPr>
              <w:widowControl w:val="0"/>
              <w:spacing w:after="0" w:line="276" w:lineRule="auto"/>
              <w:ind w:right="-97"/>
              <w:jc w:val="both"/>
              <w:rPr>
                <w:del w:id="277" w:author="Jacob Orry Fierer" w:date="2018-12-05T15:28:00Z"/>
                <w:rFonts w:ascii="Tahoma" w:eastAsia="Tahoma" w:hAnsi="Tahoma" w:cs="Tahoma"/>
                <w:b/>
                <w:sz w:val="20"/>
                <w:szCs w:val="20"/>
              </w:rPr>
            </w:pPr>
            <w:del w:id="278" w:author="Jacob Orry Fierer" w:date="2018-12-05T15:07:00Z">
              <w:r w:rsidDel="00F12890">
                <w:rPr>
                  <w:rFonts w:ascii="Tahoma" w:eastAsia="Tahoma" w:hAnsi="Tahoma" w:cs="Tahoma"/>
                  <w:b/>
                  <w:noProof/>
                  <w:sz w:val="20"/>
                  <w:szCs w:val="20"/>
                </w:rPr>
                <w:drawing>
                  <wp:inline distT="0" distB="0" distL="0" distR="0" wp14:anchorId="7EB90728" wp14:editId="7198504F">
                    <wp:extent cx="2724150" cy="2476500"/>
                    <wp:effectExtent l="0" t="0" r="6350" b="0"/>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1"/>
                            <a:srcRect b="6647"/>
                            <a:stretch>
                              <a:fillRect/>
                            </a:stretch>
                          </pic:blipFill>
                          <pic:spPr>
                            <a:xfrm>
                              <a:off x="0" y="0"/>
                              <a:ext cx="2724150" cy="2476500"/>
                            </a:xfrm>
                            <a:prstGeom prst="rect">
                              <a:avLst/>
                            </a:prstGeom>
                            <a:ln/>
                          </pic:spPr>
                        </pic:pic>
                      </a:graphicData>
                    </a:graphic>
                  </wp:inline>
                </w:drawing>
              </w:r>
            </w:del>
          </w:p>
        </w:tc>
        <w:tc>
          <w:tcPr>
            <w:tcW w:w="4500" w:type="dxa"/>
            <w:shd w:val="clear" w:color="auto" w:fill="auto"/>
            <w:tcMar>
              <w:top w:w="100" w:type="dxa"/>
              <w:left w:w="100" w:type="dxa"/>
              <w:bottom w:w="100" w:type="dxa"/>
              <w:right w:w="100" w:type="dxa"/>
            </w:tcMar>
          </w:tcPr>
          <w:p w14:paraId="0113D525" w14:textId="67482C84" w:rsidR="00110C59" w:rsidDel="00F12890" w:rsidRDefault="003A7029">
            <w:pPr>
              <w:widowControl w:val="0"/>
              <w:spacing w:line="360" w:lineRule="auto"/>
              <w:rPr>
                <w:del w:id="279" w:author="Jacob Orry Fierer" w:date="2018-12-05T15:08:00Z"/>
                <w:sz w:val="20"/>
                <w:szCs w:val="20"/>
              </w:rPr>
            </w:pPr>
            <w:del w:id="280" w:author="Jacob Orry Fierer" w:date="2018-12-05T15:08:00Z">
              <w:r w:rsidDel="00F12890">
                <w:rPr>
                  <w:rFonts w:ascii="Times New Roman" w:eastAsia="Times New Roman" w:hAnsi="Times New Roman" w:cs="Times New Roman"/>
                  <w:b/>
                  <w:sz w:val="20"/>
                  <w:szCs w:val="20"/>
                </w:rPr>
                <w:delText>Figure 1</w:delText>
              </w:r>
              <w:r w:rsidDel="00F12890">
                <w:rPr>
                  <w:rFonts w:ascii="Times New Roman" w:eastAsia="Times New Roman" w:hAnsi="Times New Roman" w:cs="Times New Roman"/>
                  <w:sz w:val="20"/>
                  <w:szCs w:val="20"/>
                </w:rPr>
                <w:delText xml:space="preserve">. </w:delText>
              </w:r>
              <w:r w:rsidDel="00F12890">
                <w:rPr>
                  <w:sz w:val="20"/>
                  <w:szCs w:val="20"/>
                </w:rPr>
                <w:delText xml:space="preserve"> </w:delText>
              </w:r>
              <w:r w:rsidDel="00F12890">
                <w:rPr>
                  <w:rFonts w:ascii="Roboto" w:eastAsia="Roboto" w:hAnsi="Roboto" w:cs="Roboto"/>
                  <w:color w:val="333333"/>
                  <w:sz w:val="20"/>
                  <w:szCs w:val="20"/>
                  <w:highlight w:val="white"/>
                </w:rPr>
                <w:delText>Survival of human WISH cells treated with the indicated concentrations of Simvastatin in the presence (dashed line) or absence (continuous line) of pranlukast (10 μM, 48 hours).</w:delText>
              </w:r>
            </w:del>
          </w:p>
          <w:p w14:paraId="70E4AC21" w14:textId="67471D7B" w:rsidR="00110C59" w:rsidDel="000332CA" w:rsidRDefault="003A7029">
            <w:pPr>
              <w:widowControl w:val="0"/>
              <w:spacing w:line="360" w:lineRule="auto"/>
              <w:rPr>
                <w:del w:id="281" w:author="Jacob Orry Fierer" w:date="2018-12-05T15:28:00Z"/>
                <w:sz w:val="20"/>
                <w:szCs w:val="20"/>
              </w:rPr>
            </w:pPr>
            <w:del w:id="282" w:author="Jacob Orry Fierer" w:date="2018-12-05T15:08:00Z">
              <w:r w:rsidDel="00F12890">
                <w:rPr>
                  <w:sz w:val="20"/>
                  <w:szCs w:val="20"/>
                </w:rPr>
                <w:delText xml:space="preserve"> </w:delText>
              </w:r>
            </w:del>
          </w:p>
          <w:p w14:paraId="0FAC56F8" w14:textId="2E42E801" w:rsidR="00110C59" w:rsidDel="000332CA" w:rsidRDefault="00110C59">
            <w:pPr>
              <w:widowControl w:val="0"/>
              <w:spacing w:after="0" w:line="360" w:lineRule="auto"/>
              <w:rPr>
                <w:del w:id="283" w:author="Jacob Orry Fierer" w:date="2018-12-05T15:28:00Z"/>
                <w:rFonts w:ascii="Times New Roman" w:eastAsia="Times New Roman" w:hAnsi="Times New Roman" w:cs="Times New Roman"/>
                <w:sz w:val="20"/>
                <w:szCs w:val="20"/>
              </w:rPr>
            </w:pPr>
          </w:p>
          <w:p w14:paraId="6191132D" w14:textId="28791449" w:rsidR="00110C59" w:rsidDel="000332CA" w:rsidRDefault="00110C59">
            <w:pPr>
              <w:widowControl w:val="0"/>
              <w:rPr>
                <w:del w:id="284" w:author="Jacob Orry Fierer" w:date="2018-12-05T15:28:00Z"/>
                <w:sz w:val="20"/>
                <w:szCs w:val="20"/>
              </w:rPr>
            </w:pPr>
          </w:p>
        </w:tc>
      </w:tr>
    </w:tbl>
    <w:p w14:paraId="3F3DA8C1" w14:textId="0F6AA9CC" w:rsidR="00110C59" w:rsidDel="000332CA" w:rsidRDefault="00110C59">
      <w:pPr>
        <w:widowControl w:val="0"/>
        <w:spacing w:after="0" w:line="276" w:lineRule="auto"/>
        <w:ind w:left="360" w:right="-97"/>
        <w:jc w:val="both"/>
        <w:rPr>
          <w:del w:id="285" w:author="Jacob Orry Fierer" w:date="2018-12-05T15:28:00Z"/>
          <w:rFonts w:ascii="Tahoma" w:eastAsia="Tahoma" w:hAnsi="Tahoma" w:cs="Tahoma"/>
          <w:b/>
          <w:sz w:val="20"/>
          <w:szCs w:val="20"/>
        </w:rPr>
      </w:pPr>
    </w:p>
    <w:p w14:paraId="3B7FBEBE" w14:textId="0A00BDFF" w:rsidR="00110C59" w:rsidDel="000332CA" w:rsidRDefault="00110C59">
      <w:pPr>
        <w:widowControl w:val="0"/>
        <w:spacing w:after="0" w:line="276" w:lineRule="auto"/>
        <w:ind w:left="360" w:right="-97"/>
        <w:jc w:val="both"/>
        <w:rPr>
          <w:del w:id="286" w:author="Jacob Orry Fierer" w:date="2018-12-05T15:28:00Z"/>
          <w:rFonts w:ascii="Tahoma" w:eastAsia="Tahoma" w:hAnsi="Tahoma" w:cs="Tahoma"/>
          <w:b/>
          <w:sz w:val="20"/>
          <w:szCs w:val="20"/>
        </w:rPr>
      </w:pPr>
    </w:p>
    <w:p w14:paraId="2EC55591" w14:textId="77777777" w:rsidR="00110C59" w:rsidRDefault="00110C59">
      <w:pPr>
        <w:widowControl w:val="0"/>
        <w:spacing w:after="0" w:line="276" w:lineRule="auto"/>
        <w:ind w:right="-97"/>
        <w:jc w:val="both"/>
        <w:rPr>
          <w:b/>
          <w:color w:val="4F81BD"/>
          <w:sz w:val="28"/>
          <w:szCs w:val="28"/>
          <w:u w:val="single"/>
        </w:rPr>
      </w:pPr>
    </w:p>
    <w:p w14:paraId="63706DA5" w14:textId="77777777" w:rsidR="00110C59" w:rsidDel="00B44AB5" w:rsidRDefault="003A7029">
      <w:pPr>
        <w:widowControl w:val="0"/>
        <w:spacing w:after="0" w:line="276" w:lineRule="auto"/>
        <w:ind w:left="720" w:right="-97"/>
        <w:contextualSpacing/>
        <w:jc w:val="both"/>
        <w:rPr>
          <w:del w:id="287" w:author="Jacob Orry Fierer" w:date="2018-12-05T12:43:00Z"/>
          <w:rFonts w:ascii="Tahoma" w:eastAsia="Tahoma" w:hAnsi="Tahoma" w:cs="Tahoma"/>
          <w:b/>
          <w:sz w:val="20"/>
          <w:szCs w:val="20"/>
        </w:rPr>
        <w:pPrChange w:id="288" w:author="Jacob Orry Fierer" w:date="2018-12-05T12:43:00Z">
          <w:pPr>
            <w:widowControl w:val="0"/>
            <w:numPr>
              <w:numId w:val="2"/>
            </w:numPr>
            <w:spacing w:after="0" w:line="276" w:lineRule="auto"/>
            <w:ind w:left="720" w:right="-97" w:hanging="360"/>
            <w:contextualSpacing/>
            <w:jc w:val="both"/>
          </w:pPr>
        </w:pPrChange>
      </w:pPr>
      <w:del w:id="289" w:author="Jacob Orry Fierer" w:date="2018-12-05T12:43:00Z">
        <w:r w:rsidDel="00B44AB5">
          <w:rPr>
            <w:rFonts w:ascii="Tahoma" w:eastAsia="Tahoma" w:hAnsi="Tahoma" w:cs="Tahoma"/>
            <w:b/>
            <w:sz w:val="20"/>
            <w:szCs w:val="20"/>
          </w:rPr>
          <w:delText xml:space="preserve">BAY-cysLT2 and BAY-u9773 attenuate simvastatin-triggered cell death of differentiated C2C12 mouse myocytes. </w:delText>
        </w:r>
      </w:del>
    </w:p>
    <w:p w14:paraId="6B2B4834" w14:textId="59858CAB" w:rsidR="00110C59" w:rsidDel="000332CA" w:rsidRDefault="00110C59">
      <w:pPr>
        <w:widowControl w:val="0"/>
        <w:spacing w:after="0" w:line="276" w:lineRule="auto"/>
        <w:ind w:left="720" w:right="-97"/>
        <w:jc w:val="both"/>
        <w:rPr>
          <w:del w:id="290" w:author="Jacob Orry Fierer" w:date="2018-12-05T15:28:00Z"/>
          <w:rFonts w:ascii="Tahoma" w:eastAsia="Tahoma" w:hAnsi="Tahoma" w:cs="Tahoma"/>
          <w:b/>
          <w:sz w:val="20"/>
          <w:szCs w:val="20"/>
        </w:rPr>
      </w:pPr>
    </w:p>
    <w:tbl>
      <w:tblPr>
        <w:tblStyle w:val="a1"/>
        <w:tblW w:w="9000" w:type="dxa"/>
        <w:tblInd w:w="460"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600" w:firstRow="0" w:lastRow="0" w:firstColumn="0" w:lastColumn="0" w:noHBand="1" w:noVBand="1"/>
      </w:tblPr>
      <w:tblGrid>
        <w:gridCol w:w="4170"/>
        <w:gridCol w:w="4830"/>
      </w:tblGrid>
      <w:tr w:rsidR="00110C59" w:rsidDel="000332CA" w14:paraId="348F1EE7" w14:textId="71FBD1CD">
        <w:trPr>
          <w:del w:id="291" w:author="Jacob Orry Fierer" w:date="2018-12-05T15:28:00Z"/>
        </w:trPr>
        <w:tc>
          <w:tcPr>
            <w:tcW w:w="4170" w:type="dxa"/>
            <w:shd w:val="clear" w:color="auto" w:fill="auto"/>
            <w:tcMar>
              <w:top w:w="100" w:type="dxa"/>
              <w:left w:w="100" w:type="dxa"/>
              <w:bottom w:w="100" w:type="dxa"/>
              <w:right w:w="100" w:type="dxa"/>
            </w:tcMar>
          </w:tcPr>
          <w:p w14:paraId="767DD6FE" w14:textId="73725C54" w:rsidR="00110C59" w:rsidRPr="000332CA" w:rsidDel="000332CA" w:rsidRDefault="003A7029">
            <w:pPr>
              <w:widowControl w:val="0"/>
              <w:spacing w:after="0" w:line="276" w:lineRule="auto"/>
              <w:ind w:right="-97"/>
              <w:jc w:val="both"/>
              <w:rPr>
                <w:del w:id="292" w:author="Jacob Orry Fierer" w:date="2018-12-05T15:28:00Z"/>
                <w:rFonts w:ascii="Tahoma" w:eastAsia="Tahoma" w:hAnsi="Tahoma" w:cs="Tahoma"/>
                <w:b/>
                <w:sz w:val="20"/>
                <w:szCs w:val="20"/>
                <w:highlight w:val="yellow"/>
                <w:rPrChange w:id="293" w:author="Jacob Orry Fierer" w:date="2018-12-05T15:28:00Z">
                  <w:rPr>
                    <w:del w:id="294" w:author="Jacob Orry Fierer" w:date="2018-12-05T15:28:00Z"/>
                    <w:rFonts w:ascii="Tahoma" w:eastAsia="Tahoma" w:hAnsi="Tahoma" w:cs="Tahoma"/>
                    <w:b/>
                    <w:sz w:val="20"/>
                    <w:szCs w:val="20"/>
                  </w:rPr>
                </w:rPrChange>
              </w:rPr>
            </w:pPr>
            <w:del w:id="295" w:author="Jacob Orry Fierer" w:date="2018-12-05T12:43:00Z">
              <w:r w:rsidRPr="000332CA" w:rsidDel="00B44AB5">
                <w:rPr>
                  <w:rFonts w:ascii="Tahoma" w:eastAsia="Tahoma" w:hAnsi="Tahoma" w:cs="Tahoma"/>
                  <w:b/>
                  <w:noProof/>
                  <w:sz w:val="20"/>
                  <w:szCs w:val="20"/>
                  <w:highlight w:val="yellow"/>
                  <w:rPrChange w:id="296" w:author="Jacob Orry Fierer" w:date="2018-12-05T15:28:00Z">
                    <w:rPr>
                      <w:rFonts w:ascii="Tahoma" w:eastAsia="Tahoma" w:hAnsi="Tahoma" w:cs="Tahoma"/>
                      <w:b/>
                      <w:noProof/>
                      <w:sz w:val="20"/>
                      <w:szCs w:val="20"/>
                    </w:rPr>
                  </w:rPrChange>
                </w:rPr>
                <mc:AlternateContent>
                  <mc:Choice Requires="wpg">
                    <w:drawing>
                      <wp:inline distT="114300" distB="114300" distL="114300" distR="114300" wp14:anchorId="05286D21" wp14:editId="7AEF4FFE">
                        <wp:extent cx="2397125" cy="2505075"/>
                        <wp:effectExtent l="0" t="0" r="0" b="0"/>
                        <wp:docPr id="1" name=""/>
                        <wp:cNvGraphicFramePr/>
                        <a:graphic xmlns:a="http://schemas.openxmlformats.org/drawingml/2006/main">
                          <a:graphicData uri="http://schemas.microsoft.com/office/word/2010/wordprocessingGroup">
                            <wpg:wgp>
                              <wpg:cNvGrpSpPr/>
                              <wpg:grpSpPr>
                                <a:xfrm>
                                  <a:off x="0" y="0"/>
                                  <a:ext cx="2397125" cy="2505075"/>
                                  <a:chOff x="514200" y="388075"/>
                                  <a:chExt cx="4967349" cy="6662325"/>
                                </a:xfrm>
                              </wpg:grpSpPr>
                              <pic:pic xmlns:pic="http://schemas.openxmlformats.org/drawingml/2006/picture">
                                <pic:nvPicPr>
                                  <pic:cNvPr id="2" name="Shape 2" descr="US20170172979A1-20170622-D00014.png"/>
                                  <pic:cNvPicPr preferRelativeResize="0"/>
                                </pic:nvPicPr>
                                <pic:blipFill rotWithShape="1">
                                  <a:blip r:embed="rId12">
                                    <a:alphaModFix/>
                                  </a:blip>
                                  <a:srcRect l="6325" t="3357" r="6785" b="3367"/>
                                  <a:stretch/>
                                </pic:blipFill>
                                <pic:spPr>
                                  <a:xfrm>
                                    <a:off x="514200" y="388075"/>
                                    <a:ext cx="4967349" cy="6539053"/>
                                  </a:xfrm>
                                  <a:prstGeom prst="rect">
                                    <a:avLst/>
                                  </a:prstGeom>
                                  <a:noFill/>
                                  <a:ln>
                                    <a:noFill/>
                                  </a:ln>
                                </pic:spPr>
                              </pic:pic>
                              <wps:wsp>
                                <wps:cNvPr id="3" name="Text Box 3"/>
                                <wps:cNvSpPr txBox="1"/>
                                <wps:spPr>
                                  <a:xfrm>
                                    <a:off x="2464275" y="1872450"/>
                                    <a:ext cx="1047900" cy="514200"/>
                                  </a:xfrm>
                                  <a:prstGeom prst="rect">
                                    <a:avLst/>
                                  </a:prstGeom>
                                  <a:solidFill>
                                    <a:srgbClr val="FFFFFF"/>
                                  </a:solidFill>
                                  <a:ln w="9525" cap="flat" cmpd="sng">
                                    <a:solidFill>
                                      <a:srgbClr val="FFFFFF"/>
                                    </a:solidFill>
                                    <a:prstDash val="solid"/>
                                    <a:round/>
                                    <a:headEnd type="none" w="sm" len="sm"/>
                                    <a:tailEnd type="none" w="sm" len="sm"/>
                                  </a:ln>
                                </wps:spPr>
                                <wps:txbx>
                                  <w:txbxContent>
                                    <w:p w14:paraId="13390ADF" w14:textId="77777777" w:rsidR="00110C59" w:rsidRDefault="003A7029">
                                      <w:pPr>
                                        <w:spacing w:after="0" w:line="240" w:lineRule="auto"/>
                                        <w:jc w:val="center"/>
                                        <w:textDirection w:val="btLr"/>
                                      </w:pPr>
                                      <w:r>
                                        <w:rPr>
                                          <w:rFonts w:ascii="Times New Roman" w:eastAsia="Times New Roman" w:hAnsi="Times New Roman" w:cs="Times New Roman"/>
                                          <w:color w:val="000000"/>
                                          <w:sz w:val="36"/>
                                        </w:rPr>
                                        <w:t>A</w:t>
                                      </w:r>
                                    </w:p>
                                  </w:txbxContent>
                                </wps:txbx>
                                <wps:bodyPr spcFirstLastPara="1" wrap="square" lIns="91425" tIns="91425" rIns="91425" bIns="91425" anchor="t" anchorCtr="0"/>
                              </wps:wsp>
                              <wps:wsp>
                                <wps:cNvPr id="5" name="Text Box 5"/>
                                <wps:cNvSpPr txBox="1"/>
                                <wps:spPr>
                                  <a:xfrm>
                                    <a:off x="2464275" y="6536200"/>
                                    <a:ext cx="1047900" cy="514200"/>
                                  </a:xfrm>
                                  <a:prstGeom prst="rect">
                                    <a:avLst/>
                                  </a:prstGeom>
                                  <a:solidFill>
                                    <a:srgbClr val="FFFFFF"/>
                                  </a:solidFill>
                                  <a:ln w="9525" cap="flat" cmpd="sng">
                                    <a:solidFill>
                                      <a:srgbClr val="FFFFFF"/>
                                    </a:solidFill>
                                    <a:prstDash val="solid"/>
                                    <a:round/>
                                    <a:headEnd type="none" w="sm" len="sm"/>
                                    <a:tailEnd type="none" w="sm" len="sm"/>
                                  </a:ln>
                                </wps:spPr>
                                <wps:txbx>
                                  <w:txbxContent>
                                    <w:p w14:paraId="7E17A639" w14:textId="77777777" w:rsidR="00110C59" w:rsidRDefault="003A7029">
                                      <w:pPr>
                                        <w:spacing w:after="0" w:line="240" w:lineRule="auto"/>
                                        <w:jc w:val="center"/>
                                        <w:textDirection w:val="btLr"/>
                                      </w:pPr>
                                      <w:r>
                                        <w:rPr>
                                          <w:rFonts w:ascii="Times New Roman" w:eastAsia="Times New Roman" w:hAnsi="Times New Roman" w:cs="Times New Roman"/>
                                          <w:color w:val="000000"/>
                                          <w:sz w:val="36"/>
                                        </w:rPr>
                                        <w:t>B</w:t>
                                      </w:r>
                                    </w:p>
                                  </w:txbxContent>
                                </wps:txbx>
                                <wps:bodyPr spcFirstLastPara="1" wrap="square" lIns="91425" tIns="91425" rIns="91425" bIns="91425" anchor="t" anchorCtr="0"/>
                              </wps:wsp>
                            </wpg:wgp>
                          </a:graphicData>
                        </a:graphic>
                      </wp:inline>
                    </w:drawing>
                  </mc:Choice>
                  <mc:Fallback>
                    <w:pict>
                      <v:group w14:anchorId="05286D21" id="_x0000_s1026" style="width:188.75pt;height:197.25pt;mso-position-horizontal-relative:char;mso-position-vertical-relative:line" coordorigin="5142,3880" coordsize="49673,66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2" o:spid="_x0000_s1027" type="#_x0000_t75" alt="US20170172979A1-20170622-D00014.png" style="position:absolute;left:5142;top:3880;width:49673;height:6539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">
                          <v:imagedata r:id="rId13" o:title="US20170172979A1-20170622-D00014" croptop="2200f" cropbottom="2207f" cropleft="4145f" cropright="4447f"/>
                        </v:shape>
                        <v:shapetype id="_x0000_t202" coordsize="21600,21600" o:spt="202" path="m,l,21600r21600,l21600,xe">
                          <v:stroke joinstyle="miter"/>
                          <v:path gradientshapeok="t" o:connecttype="rect"/>
                        </v:shapetype>
                        <v:shape id="Text Box 3" o:spid="_x0000_s1028" type="#_x0000_t202" style="position:absolute;left:24642;top:18724;width:10479;height:51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" strokecolor="white">
                          <v:stroke startarrowwidth="narrow" startarrowlength="short" endarrowwidth="narrow" endarrowlength="short" joinstyle="round"/>
                          <v:textbox inset="2.53958mm,2.53958mm,2.53958mm,2.53958mm">
                            <w:txbxContent>
                              <w:p w14:paraId="13390ADF" w14:textId="77777777" w:rsidR="00110C59" w:rsidRDefault="003A7029">
                                <w:pPr>
                                  <w:spacing w:after="0" w:line="240" w:lineRule="auto"/>
                                  <w:jc w:val="center"/>
                                  <w:textDirection w:val="btLr"/>
                                </w:pPr>
                                <w:r>
                                  <w:rPr>
                                    <w:rFonts w:ascii="Times New Roman" w:eastAsia="Times New Roman" w:hAnsi="Times New Roman" w:cs="Times New Roman"/>
                                    <w:color w:val="000000"/>
                                    <w:sz w:val="36"/>
                                  </w:rPr>
                                  <w:t>A</w:t>
                                </w:r>
                              </w:p>
                            </w:txbxContent>
                          </v:textbox>
                        </v:shape>
                        <v:shape id="Text Box 5" o:spid="_x0000_s1029" type="#_x0000_t202" style="position:absolute;left:24642;top:65362;width:10479;height:51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" strokecolor="white">
                          <v:stroke startarrowwidth="narrow" startarrowlength="short" endarrowwidth="narrow" endarrowlength="short" joinstyle="round"/>
                          <v:textbox inset="2.53958mm,2.53958mm,2.53958mm,2.53958mm">
                            <w:txbxContent>
                              <w:p w14:paraId="7E17A639" w14:textId="77777777" w:rsidR="00110C59" w:rsidRDefault="003A7029">
                                <w:pPr>
                                  <w:spacing w:after="0" w:line="240" w:lineRule="auto"/>
                                  <w:jc w:val="center"/>
                                  <w:textDirection w:val="btLr"/>
                                </w:pPr>
                                <w:r>
                                  <w:rPr>
                                    <w:rFonts w:ascii="Times New Roman" w:eastAsia="Times New Roman" w:hAnsi="Times New Roman" w:cs="Times New Roman"/>
                                    <w:color w:val="000000"/>
                                    <w:sz w:val="36"/>
                                  </w:rPr>
                                  <w:t>B</w:t>
                                </w:r>
                              </w:p>
                            </w:txbxContent>
                          </v:textbox>
                        </v:shape>
                        <w10:anchorlock/>
                      </v:group>
                    </w:pict>
                  </mc:Fallback>
                </mc:AlternateContent>
              </w:r>
            </w:del>
          </w:p>
        </w:tc>
        <w:tc>
          <w:tcPr>
            <w:tcW w:w="4830" w:type="dxa"/>
            <w:shd w:val="clear" w:color="auto" w:fill="auto"/>
            <w:tcMar>
              <w:top w:w="100" w:type="dxa"/>
              <w:left w:w="100" w:type="dxa"/>
              <w:bottom w:w="100" w:type="dxa"/>
              <w:right w:w="100" w:type="dxa"/>
            </w:tcMar>
          </w:tcPr>
          <w:p w14:paraId="54ADC1E3" w14:textId="77777777" w:rsidR="00110C59" w:rsidDel="00B44AB5" w:rsidRDefault="003A7029">
            <w:pPr>
              <w:widowControl w:val="0"/>
              <w:spacing w:line="360" w:lineRule="auto"/>
              <w:rPr>
                <w:del w:id="297" w:author="Jacob Orry Fierer" w:date="2018-12-05T12:43:00Z"/>
                <w:sz w:val="20"/>
                <w:szCs w:val="20"/>
              </w:rPr>
            </w:pPr>
            <w:del w:id="298" w:author="Jacob Orry Fierer" w:date="2018-12-05T12:43:00Z">
              <w:r w:rsidDel="00B44AB5">
                <w:rPr>
                  <w:rFonts w:ascii="Times New Roman" w:eastAsia="Times New Roman" w:hAnsi="Times New Roman" w:cs="Times New Roman"/>
                  <w:b/>
                  <w:sz w:val="20"/>
                  <w:szCs w:val="20"/>
                </w:rPr>
                <w:delText>Figure 2</w:delText>
              </w:r>
              <w:r w:rsidDel="00B44AB5">
                <w:rPr>
                  <w:rFonts w:ascii="Times New Roman" w:eastAsia="Times New Roman" w:hAnsi="Times New Roman" w:cs="Times New Roman"/>
                  <w:sz w:val="20"/>
                  <w:szCs w:val="20"/>
                </w:rPr>
                <w:delText xml:space="preserve">. </w:delText>
              </w:r>
              <w:r w:rsidDel="00B44AB5">
                <w:rPr>
                  <w:sz w:val="20"/>
                  <w:szCs w:val="20"/>
                </w:rPr>
                <w:delText xml:space="preserve"> </w:delText>
              </w:r>
              <w:r w:rsidDel="00B44AB5">
                <w:rPr>
                  <w:rFonts w:ascii="Roboto" w:eastAsia="Roboto" w:hAnsi="Roboto" w:cs="Roboto"/>
                  <w:color w:val="333333"/>
                  <w:sz w:val="20"/>
                  <w:szCs w:val="20"/>
                  <w:highlight w:val="white"/>
                </w:rPr>
                <w:delText>(A) Survival of mouse C2C12 cells following differentiation into myocytes, treated with 10 uM Simvastatin for 5 days in the presence of vehicle, pranlukast (10 μM), BAY-cysLT2 (10 μM), BAY-u9773 (1 μM) or Mevalonate (71.4 μM). The plates were then stained with Crystal violet and the relative cell viability was determined. (B) Quantification of the staining intensity is shown.</w:delText>
              </w:r>
            </w:del>
          </w:p>
          <w:p w14:paraId="28F405CC" w14:textId="054CE50D" w:rsidR="00110C59" w:rsidDel="000332CA" w:rsidRDefault="00110C59">
            <w:pPr>
              <w:widowControl w:val="0"/>
              <w:spacing w:line="360" w:lineRule="auto"/>
              <w:rPr>
                <w:del w:id="299" w:author="Jacob Orry Fierer" w:date="2018-12-05T15:28:00Z"/>
                <w:sz w:val="20"/>
                <w:szCs w:val="20"/>
              </w:rPr>
              <w:pPrChange w:id="300" w:author="Jacob Orry Fierer" w:date="2018-12-05T12:43:00Z">
                <w:pPr>
                  <w:widowControl w:val="0"/>
                </w:pPr>
              </w:pPrChange>
            </w:pPr>
          </w:p>
        </w:tc>
      </w:tr>
      <w:tr w:rsidR="00110C59" w:rsidDel="000332CA" w14:paraId="28B97B1E" w14:textId="4CB062F0">
        <w:trPr>
          <w:trHeight w:val="400"/>
          <w:del w:id="301" w:author="Jacob Orry Fierer" w:date="2018-12-05T15:28:00Z"/>
        </w:trPr>
        <w:tc>
          <w:tcPr>
            <w:tcW w:w="9000" w:type="dxa"/>
            <w:gridSpan w:val="2"/>
            <w:shd w:val="clear" w:color="auto" w:fill="auto"/>
            <w:tcMar>
              <w:top w:w="100" w:type="dxa"/>
              <w:left w:w="100" w:type="dxa"/>
              <w:bottom w:w="100" w:type="dxa"/>
              <w:right w:w="100" w:type="dxa"/>
            </w:tcMar>
          </w:tcPr>
          <w:p w14:paraId="71A15BCE" w14:textId="77777777" w:rsidR="00110C59" w:rsidDel="00B44AB5" w:rsidRDefault="00110C59">
            <w:pPr>
              <w:widowControl w:val="0"/>
              <w:spacing w:after="0" w:line="276" w:lineRule="auto"/>
              <w:ind w:right="-97"/>
              <w:jc w:val="both"/>
              <w:rPr>
                <w:del w:id="302" w:author="Jacob Orry Fierer" w:date="2018-12-05T12:43:00Z"/>
                <w:rFonts w:ascii="Tahoma" w:eastAsia="Tahoma" w:hAnsi="Tahoma" w:cs="Tahoma"/>
                <w:b/>
                <w:sz w:val="20"/>
                <w:szCs w:val="20"/>
              </w:rPr>
            </w:pPr>
          </w:p>
          <w:p w14:paraId="564BF083" w14:textId="77777777" w:rsidR="00110C59" w:rsidDel="00B44AB5" w:rsidRDefault="00110C59">
            <w:pPr>
              <w:widowControl w:val="0"/>
              <w:spacing w:after="0" w:line="276" w:lineRule="auto"/>
              <w:ind w:right="-97"/>
              <w:jc w:val="both"/>
              <w:rPr>
                <w:del w:id="303" w:author="Jacob Orry Fierer" w:date="2018-12-05T12:43:00Z"/>
                <w:rFonts w:ascii="Tahoma" w:eastAsia="Tahoma" w:hAnsi="Tahoma" w:cs="Tahoma"/>
                <w:b/>
                <w:sz w:val="20"/>
                <w:szCs w:val="20"/>
              </w:rPr>
            </w:pPr>
          </w:p>
          <w:p w14:paraId="3A56A30A" w14:textId="64AC9A82" w:rsidR="00110C59" w:rsidDel="000332CA" w:rsidRDefault="003A7029">
            <w:pPr>
              <w:widowControl w:val="0"/>
              <w:spacing w:after="0" w:line="276" w:lineRule="auto"/>
              <w:ind w:right="-97"/>
              <w:contextualSpacing/>
              <w:jc w:val="both"/>
              <w:rPr>
                <w:del w:id="304" w:author="Jacob Orry Fierer" w:date="2018-12-05T15:28:00Z"/>
                <w:rFonts w:ascii="Tahoma" w:eastAsia="Tahoma" w:hAnsi="Tahoma" w:cs="Tahoma"/>
                <w:b/>
                <w:sz w:val="20"/>
                <w:szCs w:val="20"/>
              </w:rPr>
              <w:pPrChange w:id="305" w:author="Jacob Orry Fierer" w:date="2018-12-05T12:44:00Z">
                <w:pPr>
                  <w:widowControl w:val="0"/>
                  <w:numPr>
                    <w:numId w:val="2"/>
                  </w:numPr>
                  <w:spacing w:after="0" w:line="276" w:lineRule="auto"/>
                  <w:ind w:left="720" w:right="-97" w:hanging="360"/>
                  <w:contextualSpacing/>
                  <w:jc w:val="both"/>
                </w:pPr>
              </w:pPrChange>
            </w:pPr>
            <w:del w:id="306" w:author="Jacob Orry Fierer" w:date="2018-12-05T12:43:00Z">
              <w:r w:rsidDel="00B44AB5">
                <w:rPr>
                  <w:rFonts w:ascii="Tahoma" w:eastAsia="Tahoma" w:hAnsi="Tahoma" w:cs="Tahoma"/>
                  <w:b/>
                  <w:sz w:val="20"/>
                  <w:szCs w:val="20"/>
                </w:rPr>
                <w:delText>Zileuton attenuates simvastatin-triggered death of differentiated C2C12 mouse myocytes.</w:delText>
              </w:r>
            </w:del>
          </w:p>
        </w:tc>
      </w:tr>
      <w:tr w:rsidR="00110C59" w:rsidDel="000332CA" w14:paraId="4B842C52" w14:textId="370B725D">
        <w:trPr>
          <w:del w:id="307" w:author="Jacob Orry Fierer" w:date="2018-12-05T15:28:00Z"/>
        </w:trPr>
        <w:tc>
          <w:tcPr>
            <w:tcW w:w="4170" w:type="dxa"/>
            <w:shd w:val="clear" w:color="auto" w:fill="auto"/>
            <w:tcMar>
              <w:top w:w="100" w:type="dxa"/>
              <w:left w:w="100" w:type="dxa"/>
              <w:bottom w:w="100" w:type="dxa"/>
              <w:right w:w="100" w:type="dxa"/>
            </w:tcMar>
          </w:tcPr>
          <w:p w14:paraId="6EB5087C" w14:textId="25D078BE" w:rsidR="00110C59" w:rsidDel="000332CA" w:rsidRDefault="003A7029">
            <w:pPr>
              <w:widowControl w:val="0"/>
              <w:spacing w:after="0" w:line="276" w:lineRule="auto"/>
              <w:ind w:right="-97"/>
              <w:jc w:val="both"/>
              <w:rPr>
                <w:del w:id="308" w:author="Jacob Orry Fierer" w:date="2018-12-05T15:28:00Z"/>
                <w:rFonts w:ascii="Tahoma" w:eastAsia="Tahoma" w:hAnsi="Tahoma" w:cs="Tahoma"/>
                <w:b/>
                <w:sz w:val="20"/>
                <w:szCs w:val="20"/>
              </w:rPr>
            </w:pPr>
            <w:del w:id="309" w:author="Jacob Orry Fierer" w:date="2018-12-05T12:43:00Z">
              <w:r w:rsidDel="00B44AB5">
                <w:rPr>
                  <w:rFonts w:ascii="Tahoma" w:eastAsia="Tahoma" w:hAnsi="Tahoma" w:cs="Tahoma"/>
                  <w:b/>
                  <w:noProof/>
                  <w:sz w:val="20"/>
                  <w:szCs w:val="20"/>
                </w:rPr>
                <mc:AlternateContent>
                  <mc:Choice Requires="wpg">
                    <w:drawing>
                      <wp:inline distT="114300" distB="114300" distL="114300" distR="114300" wp14:anchorId="49DCCEA4" wp14:editId="36F03DB9">
                        <wp:extent cx="2282825" cy="3156179"/>
                        <wp:effectExtent l="0" t="0" r="0" b="0"/>
                        <wp:docPr id="2" name=""/>
                        <wp:cNvGraphicFramePr/>
                        <a:graphic xmlns:a="http://schemas.openxmlformats.org/drawingml/2006/main">
                          <a:graphicData uri="http://schemas.microsoft.com/office/word/2010/wordprocessingGroup">
                            <wpg:wgp>
                              <wpg:cNvGrpSpPr/>
                              <wpg:grpSpPr>
                                <a:xfrm>
                                  <a:off x="0" y="0"/>
                                  <a:ext cx="2282825" cy="3156179"/>
                                  <a:chOff x="126125" y="97000"/>
                                  <a:chExt cx="4695702" cy="6516875"/>
                                </a:xfrm>
                              </wpg:grpSpPr>
                              <pic:pic xmlns:pic="http://schemas.openxmlformats.org/drawingml/2006/picture">
                                <pic:nvPicPr>
                                  <pic:cNvPr id="7" name="Shape 5"/>
                                  <pic:cNvPicPr preferRelativeResize="0"/>
                                </pic:nvPicPr>
                                <pic:blipFill rotWithShape="1">
                                  <a:blip r:embed="rId14">
                                    <a:alphaModFix/>
                                  </a:blip>
                                  <a:srcRect l="4287" t="4333" r="10308" b="6133"/>
                                  <a:stretch/>
                                </pic:blipFill>
                                <pic:spPr>
                                  <a:xfrm>
                                    <a:off x="126125" y="97000"/>
                                    <a:ext cx="4695702" cy="6277124"/>
                                  </a:xfrm>
                                  <a:prstGeom prst="rect">
                                    <a:avLst/>
                                  </a:prstGeom>
                                  <a:noFill/>
                                  <a:ln>
                                    <a:noFill/>
                                  </a:ln>
                                </pic:spPr>
                              </pic:pic>
                              <wps:wsp>
                                <wps:cNvPr id="8" name="Text Box 8"/>
                                <wps:cNvSpPr txBox="1"/>
                                <wps:spPr>
                                  <a:xfrm>
                                    <a:off x="1950075" y="1911275"/>
                                    <a:ext cx="1077000" cy="397800"/>
                                  </a:xfrm>
                                  <a:prstGeom prst="rect">
                                    <a:avLst/>
                                  </a:prstGeom>
                                  <a:solidFill>
                                    <a:srgbClr val="FFFFFF"/>
                                  </a:solidFill>
                                  <a:ln w="9525" cap="flat" cmpd="sng">
                                    <a:solidFill>
                                      <a:srgbClr val="FFFFFF"/>
                                    </a:solidFill>
                                    <a:prstDash val="solid"/>
                                    <a:round/>
                                    <a:headEnd type="none" w="sm" len="sm"/>
                                    <a:tailEnd type="none" w="sm" len="sm"/>
                                  </a:ln>
                                </wps:spPr>
                                <wps:txbx>
                                  <w:txbxContent>
                                    <w:p w14:paraId="765040EF" w14:textId="77777777" w:rsidR="00110C59" w:rsidRDefault="003A7029">
                                      <w:pPr>
                                        <w:spacing w:after="0" w:line="240" w:lineRule="auto"/>
                                        <w:jc w:val="center"/>
                                        <w:textDirection w:val="btLr"/>
                                      </w:pPr>
                                      <w:r>
                                        <w:rPr>
                                          <w:rFonts w:ascii="Times New Roman" w:eastAsia="Times New Roman" w:hAnsi="Times New Roman" w:cs="Times New Roman"/>
                                          <w:b/>
                                          <w:color w:val="000000"/>
                                          <w:sz w:val="36"/>
                                        </w:rPr>
                                        <w:t>A</w:t>
                                      </w:r>
                                    </w:p>
                                  </w:txbxContent>
                                </wps:txbx>
                                <wps:bodyPr spcFirstLastPara="1" wrap="square" lIns="91425" tIns="91425" rIns="91425" bIns="91425" anchor="t" anchorCtr="0"/>
                              </wps:wsp>
                              <wps:wsp>
                                <wps:cNvPr id="9" name="Text Box 9"/>
                                <wps:cNvSpPr txBox="1"/>
                                <wps:spPr>
                                  <a:xfrm>
                                    <a:off x="2102475" y="6216075"/>
                                    <a:ext cx="1077000" cy="397800"/>
                                  </a:xfrm>
                                  <a:prstGeom prst="rect">
                                    <a:avLst/>
                                  </a:prstGeom>
                                  <a:solidFill>
                                    <a:srgbClr val="FFFFFF"/>
                                  </a:solidFill>
                                  <a:ln w="9525" cap="flat" cmpd="sng">
                                    <a:solidFill>
                                      <a:srgbClr val="FFFFFF"/>
                                    </a:solidFill>
                                    <a:prstDash val="solid"/>
                                    <a:round/>
                                    <a:headEnd type="none" w="sm" len="sm"/>
                                    <a:tailEnd type="none" w="sm" len="sm"/>
                                  </a:ln>
                                </wps:spPr>
                                <wps:txbx>
                                  <w:txbxContent>
                                    <w:p w14:paraId="1FD5827F" w14:textId="77777777" w:rsidR="00110C59" w:rsidRDefault="003A7029">
                                      <w:pPr>
                                        <w:spacing w:after="0" w:line="240" w:lineRule="auto"/>
                                        <w:jc w:val="center"/>
                                        <w:textDirection w:val="btLr"/>
                                      </w:pPr>
                                      <w:r>
                                        <w:rPr>
                                          <w:rFonts w:ascii="Times New Roman" w:eastAsia="Times New Roman" w:hAnsi="Times New Roman" w:cs="Times New Roman"/>
                                          <w:b/>
                                          <w:color w:val="000000"/>
                                          <w:sz w:val="36"/>
                                        </w:rPr>
                                        <w:t>B</w:t>
                                      </w:r>
                                    </w:p>
                                  </w:txbxContent>
                                </wps:txbx>
                                <wps:bodyPr spcFirstLastPara="1" wrap="square" lIns="91425" tIns="91425" rIns="91425" bIns="91425" anchor="t" anchorCtr="0"/>
                              </wps:wsp>
                            </wpg:wgp>
                          </a:graphicData>
                        </a:graphic>
                      </wp:inline>
                    </w:drawing>
                  </mc:Choice>
                  <mc:Fallback>
                    <w:pict>
                      <v:group w14:anchorId="49DCCEA4" id="_x0000_s1030" style="width:179.75pt;height:248.5pt;mso-position-horizontal-relative:char;mso-position-vertical-relative:line" coordorigin="1261,970" coordsize="46957,651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">
                        <v:shape id="Shape 5" o:spid="_x0000_s1031" type="#_x0000_t75" style="position:absolute;left:1261;top:970;width:46957;height:6277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">
                          <v:imagedata r:id="rId15" o:title="" croptop="2840f" cropbottom="4019f" cropleft="2810f" cropright="6755f"/>
                        </v:shape>
                        <v:shape id="Text Box 8" o:spid="_x0000_s1032" type="#_x0000_t202" style="position:absolute;left:19500;top:19112;width:10770;height:3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" strokecolor="white">
                          <v:stroke startarrowwidth="narrow" startarrowlength="short" endarrowwidth="narrow" endarrowlength="short" joinstyle="round"/>
                          <v:textbox inset="2.53958mm,2.53958mm,2.53958mm,2.53958mm">
                            <w:txbxContent>
                              <w:p w14:paraId="765040EF" w14:textId="77777777" w:rsidR="00110C59" w:rsidRDefault="003A7029">
                                <w:pPr>
                                  <w:spacing w:after="0" w:line="240" w:lineRule="auto"/>
                                  <w:jc w:val="center"/>
                                  <w:textDirection w:val="btLr"/>
                                </w:pPr>
                                <w:r>
                                  <w:rPr>
                                    <w:rFonts w:ascii="Times New Roman" w:eastAsia="Times New Roman" w:hAnsi="Times New Roman" w:cs="Times New Roman"/>
                                    <w:b/>
                                    <w:color w:val="000000"/>
                                    <w:sz w:val="36"/>
                                  </w:rPr>
                                  <w:t>A</w:t>
                                </w:r>
                              </w:p>
                            </w:txbxContent>
                          </v:textbox>
                        </v:shape>
                        <v:shape id="Text Box 9" o:spid="_x0000_s1033" type="#_x0000_t202" style="position:absolute;left:21024;top:62160;width:10770;height:3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" strokecolor="white">
                          <v:stroke startarrowwidth="narrow" startarrowlength="short" endarrowwidth="narrow" endarrowlength="short" joinstyle="round"/>
                          <v:textbox inset="2.53958mm,2.53958mm,2.53958mm,2.53958mm">
                            <w:txbxContent>
                              <w:p w14:paraId="1FD5827F" w14:textId="77777777" w:rsidR="00110C59" w:rsidRDefault="003A7029">
                                <w:pPr>
                                  <w:spacing w:after="0" w:line="240" w:lineRule="auto"/>
                                  <w:jc w:val="center"/>
                                  <w:textDirection w:val="btLr"/>
                                </w:pPr>
                                <w:r>
                                  <w:rPr>
                                    <w:rFonts w:ascii="Times New Roman" w:eastAsia="Times New Roman" w:hAnsi="Times New Roman" w:cs="Times New Roman"/>
                                    <w:b/>
                                    <w:color w:val="000000"/>
                                    <w:sz w:val="36"/>
                                  </w:rPr>
                                  <w:t>B</w:t>
                                </w:r>
                              </w:p>
                            </w:txbxContent>
                          </v:textbox>
                        </v:shape>
                        <w10:anchorlock/>
                      </v:group>
                    </w:pict>
                  </mc:Fallback>
                </mc:AlternateContent>
              </w:r>
            </w:del>
          </w:p>
        </w:tc>
        <w:tc>
          <w:tcPr>
            <w:tcW w:w="4830" w:type="dxa"/>
            <w:shd w:val="clear" w:color="auto" w:fill="auto"/>
            <w:tcMar>
              <w:top w:w="100" w:type="dxa"/>
              <w:left w:w="100" w:type="dxa"/>
              <w:bottom w:w="100" w:type="dxa"/>
              <w:right w:w="100" w:type="dxa"/>
            </w:tcMar>
          </w:tcPr>
          <w:p w14:paraId="32136E0A" w14:textId="77777777" w:rsidR="00110C59" w:rsidDel="00B44AB5" w:rsidRDefault="003A7029">
            <w:pPr>
              <w:widowControl w:val="0"/>
              <w:spacing w:line="360" w:lineRule="auto"/>
              <w:rPr>
                <w:del w:id="310" w:author="Jacob Orry Fierer" w:date="2018-12-05T12:43:00Z"/>
                <w:sz w:val="20"/>
                <w:szCs w:val="20"/>
              </w:rPr>
            </w:pPr>
            <w:del w:id="311" w:author="Jacob Orry Fierer" w:date="2018-12-05T12:43:00Z">
              <w:r w:rsidDel="00B44AB5">
                <w:rPr>
                  <w:rFonts w:ascii="Times New Roman" w:eastAsia="Times New Roman" w:hAnsi="Times New Roman" w:cs="Times New Roman"/>
                  <w:b/>
                  <w:sz w:val="20"/>
                  <w:szCs w:val="20"/>
                </w:rPr>
                <w:delText>Figure 3</w:delText>
              </w:r>
              <w:r w:rsidDel="00B44AB5">
                <w:rPr>
                  <w:rFonts w:ascii="Times New Roman" w:eastAsia="Times New Roman" w:hAnsi="Times New Roman" w:cs="Times New Roman"/>
                  <w:sz w:val="20"/>
                  <w:szCs w:val="20"/>
                </w:rPr>
                <w:delText xml:space="preserve">. </w:delText>
              </w:r>
              <w:r w:rsidDel="00B44AB5">
                <w:rPr>
                  <w:sz w:val="20"/>
                  <w:szCs w:val="20"/>
                </w:rPr>
                <w:delText xml:space="preserve"> </w:delText>
              </w:r>
              <w:r w:rsidDel="00B44AB5">
                <w:rPr>
                  <w:rFonts w:ascii="Roboto" w:eastAsia="Roboto" w:hAnsi="Roboto" w:cs="Roboto"/>
                  <w:color w:val="333333"/>
                  <w:sz w:val="20"/>
                  <w:szCs w:val="20"/>
                  <w:highlight w:val="white"/>
                </w:rPr>
                <w:delText>(A) C2C12 immortalized mouse myoblasts (15,000 cells/100 ul DMEM) were seeded for 24 and then differentiated for 3 days (initiated by serum free medium supplemented with 1×ITS medium) and then treated with 20 μg/ml Simvastatin with or without montelukast (2 μM), zileuton (10 μM) or mevalonate (71.4 μM). After 4 days the cells were stained with crystal violet and photographed under light microscope. (B) Quantification of the staining intensity is shown.</w:delText>
              </w:r>
            </w:del>
          </w:p>
          <w:p w14:paraId="2E714C2D" w14:textId="49B4C58C" w:rsidR="00110C59" w:rsidDel="000332CA" w:rsidRDefault="00110C59">
            <w:pPr>
              <w:widowControl w:val="0"/>
              <w:spacing w:line="360" w:lineRule="auto"/>
              <w:rPr>
                <w:del w:id="312" w:author="Jacob Orry Fierer" w:date="2018-12-05T15:28:00Z"/>
                <w:rFonts w:ascii="Times New Roman" w:eastAsia="Times New Roman" w:hAnsi="Times New Roman" w:cs="Times New Roman"/>
                <w:b/>
                <w:sz w:val="20"/>
                <w:szCs w:val="20"/>
              </w:rPr>
            </w:pPr>
          </w:p>
        </w:tc>
      </w:tr>
    </w:tbl>
    <w:p w14:paraId="28A514B1" w14:textId="77777777" w:rsidR="00110C59" w:rsidDel="003A7029" w:rsidRDefault="00110C59">
      <w:pPr>
        <w:widowControl w:val="0"/>
        <w:spacing w:after="0" w:line="276" w:lineRule="auto"/>
        <w:ind w:left="360" w:right="-97"/>
        <w:jc w:val="both"/>
        <w:rPr>
          <w:del w:id="313" w:author="Jacob Orry Fierer" w:date="2018-11-28T14:39:00Z"/>
          <w:rFonts w:ascii="Tahoma" w:eastAsia="Tahoma" w:hAnsi="Tahoma" w:cs="Tahoma"/>
          <w:b/>
          <w:sz w:val="20"/>
          <w:szCs w:val="20"/>
        </w:rPr>
      </w:pPr>
    </w:p>
    <w:p w14:paraId="6017880A" w14:textId="77777777" w:rsidR="00110C59" w:rsidDel="003A7029" w:rsidRDefault="00110C59">
      <w:pPr>
        <w:widowControl w:val="0"/>
        <w:pBdr>
          <w:top w:val="nil"/>
          <w:left w:val="nil"/>
          <w:bottom w:val="nil"/>
          <w:right w:val="nil"/>
          <w:between w:val="nil"/>
        </w:pBdr>
        <w:spacing w:after="120" w:line="276" w:lineRule="auto"/>
        <w:jc w:val="both"/>
        <w:rPr>
          <w:del w:id="314" w:author="Jacob Orry Fierer" w:date="2018-11-28T14:39:00Z"/>
          <w:b/>
          <w:color w:val="4F81BD"/>
          <w:sz w:val="28"/>
          <w:szCs w:val="28"/>
          <w:u w:val="single"/>
        </w:rPr>
      </w:pPr>
    </w:p>
    <w:p w14:paraId="01CADB40" w14:textId="77777777" w:rsidR="00110C59" w:rsidDel="003A7029" w:rsidRDefault="00110C59">
      <w:pPr>
        <w:jc w:val="both"/>
        <w:rPr>
          <w:del w:id="315" w:author="Jacob Orry Fierer" w:date="2018-11-28T14:39:00Z"/>
          <w:rFonts w:ascii="Tahoma" w:eastAsia="Tahoma" w:hAnsi="Tahoma" w:cs="Tahoma"/>
          <w:sz w:val="20"/>
          <w:szCs w:val="20"/>
        </w:rPr>
      </w:pPr>
      <w:bookmarkStart w:id="316" w:name="_gjdgxs" w:colFirst="0" w:colLast="0"/>
      <w:bookmarkEnd w:id="316"/>
    </w:p>
    <w:p w14:paraId="5E49E424" w14:textId="77777777" w:rsidR="00110C59" w:rsidRDefault="003A7029">
      <w:pPr>
        <w:jc w:val="both"/>
        <w:rPr>
          <w:b/>
          <w:color w:val="4F81BD"/>
          <w:sz w:val="28"/>
          <w:szCs w:val="28"/>
          <w:u w:val="single"/>
        </w:rPr>
      </w:pPr>
      <w:r>
        <w:rPr>
          <w:b/>
          <w:color w:val="4F81BD"/>
          <w:sz w:val="28"/>
          <w:szCs w:val="28"/>
          <w:u w:val="single"/>
        </w:rPr>
        <w:t>For additional information please contact:</w:t>
      </w:r>
    </w:p>
    <w:p w14:paraId="53C21444" w14:textId="77777777" w:rsidR="00110C59" w:rsidRDefault="003A7029">
      <w:pPr>
        <w:widowControl w:val="0"/>
        <w:spacing w:after="0" w:line="276" w:lineRule="auto"/>
        <w:ind w:right="-97"/>
        <w:jc w:val="both"/>
        <w:rPr>
          <w:rFonts w:ascii="Tahoma" w:eastAsia="Tahoma" w:hAnsi="Tahoma" w:cs="Tahoma"/>
          <w:sz w:val="20"/>
          <w:szCs w:val="20"/>
        </w:rPr>
      </w:pPr>
      <w:r>
        <w:rPr>
          <w:rFonts w:ascii="Tahoma" w:eastAsia="Tahoma" w:hAnsi="Tahoma" w:cs="Tahoma"/>
          <w:sz w:val="20"/>
          <w:szCs w:val="20"/>
        </w:rPr>
        <w:t>Dr. Shay Sela</w:t>
      </w:r>
    </w:p>
    <w:p w14:paraId="579067B8" w14:textId="77777777" w:rsidR="00110C59" w:rsidRDefault="003A7029">
      <w:pPr>
        <w:widowControl w:val="0"/>
        <w:spacing w:after="0" w:line="276" w:lineRule="auto"/>
        <w:ind w:right="-97"/>
        <w:jc w:val="both"/>
        <w:rPr>
          <w:rFonts w:ascii="Tahoma" w:eastAsia="Tahoma" w:hAnsi="Tahoma" w:cs="Tahoma"/>
          <w:sz w:val="20"/>
          <w:szCs w:val="20"/>
        </w:rPr>
      </w:pPr>
      <w:r>
        <w:rPr>
          <w:rFonts w:ascii="Tahoma" w:eastAsia="Tahoma" w:hAnsi="Tahoma" w:cs="Tahoma"/>
          <w:sz w:val="20"/>
          <w:szCs w:val="20"/>
        </w:rPr>
        <w:t xml:space="preserve">VP Business Development Life Sciences </w:t>
      </w:r>
    </w:p>
    <w:p w14:paraId="59E7D0B7" w14:textId="77777777" w:rsidR="00110C59" w:rsidRDefault="003A7029">
      <w:pPr>
        <w:widowControl w:val="0"/>
        <w:spacing w:after="0" w:line="276" w:lineRule="auto"/>
        <w:ind w:right="-97"/>
        <w:jc w:val="both"/>
        <w:rPr>
          <w:rFonts w:ascii="Tahoma" w:eastAsia="Tahoma" w:hAnsi="Tahoma" w:cs="Tahoma"/>
          <w:sz w:val="20"/>
          <w:szCs w:val="20"/>
        </w:rPr>
      </w:pPr>
      <w:r>
        <w:rPr>
          <w:rFonts w:ascii="Tahoma" w:eastAsia="Tahoma" w:hAnsi="Tahoma" w:cs="Tahoma"/>
          <w:sz w:val="20"/>
          <w:szCs w:val="20"/>
        </w:rPr>
        <w:t>Tel: +972.8.9344095 </w:t>
      </w:r>
    </w:p>
    <w:p w14:paraId="2D3ED246" w14:textId="77777777" w:rsidR="00110C59" w:rsidRDefault="003A7029">
      <w:pPr>
        <w:widowControl w:val="0"/>
        <w:spacing w:after="0" w:line="276" w:lineRule="auto"/>
        <w:ind w:right="-97"/>
        <w:jc w:val="both"/>
        <w:rPr>
          <w:rFonts w:ascii="Tahoma" w:eastAsia="Tahoma" w:hAnsi="Tahoma" w:cs="Tahoma"/>
          <w:sz w:val="20"/>
          <w:szCs w:val="20"/>
        </w:rPr>
      </w:pPr>
      <w:r>
        <w:rPr>
          <w:rFonts w:ascii="Tahoma" w:eastAsia="Tahoma" w:hAnsi="Tahoma" w:cs="Tahoma"/>
          <w:sz w:val="20"/>
          <w:szCs w:val="20"/>
        </w:rPr>
        <w:t xml:space="preserve">Email: </w:t>
      </w:r>
      <w:hyperlink r:id="rId16">
        <w:r>
          <w:rPr>
            <w:color w:val="1F3864"/>
            <w:sz w:val="24"/>
            <w:szCs w:val="24"/>
            <w:u w:val="single"/>
          </w:rPr>
          <w:t>Shay.Sela@weizmann.ac.il</w:t>
        </w:r>
      </w:hyperlink>
    </w:p>
    <w:p w14:paraId="5E15A071" w14:textId="77777777" w:rsidR="00110C59" w:rsidRDefault="00110C59">
      <w:pPr>
        <w:jc w:val="both"/>
        <w:rPr>
          <w:rFonts w:ascii="Tahoma" w:eastAsia="Tahoma" w:hAnsi="Tahoma" w:cs="Tahoma"/>
          <w:sz w:val="20"/>
          <w:szCs w:val="20"/>
        </w:rPr>
      </w:pPr>
    </w:p>
    <w:sectPr w:rsidR="00110C59" w:rsidSect="000332CA">
      <w:headerReference w:type="default" r:id="rId17"/>
      <w:footerReference w:type="default" r:id="rId18"/>
      <w:type w:val="continuous"/>
      <w:pgSz w:w="12240" w:h="15840"/>
      <w:pgMar w:top="1440" w:right="1440" w:bottom="1440" w:left="1440" w:header="708" w:footer="708"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30" w:author="Jacob Orry Fierer" w:date="2018-12-05T12:22:00Z" w:initials="JOF">
    <w:p w14:paraId="38135548" w14:textId="77777777" w:rsidR="00053129" w:rsidRDefault="00053129">
      <w:pPr>
        <w:pStyle w:val="CommentText"/>
      </w:pPr>
      <w:r>
        <w:rPr>
          <w:rStyle w:val="CommentReference"/>
        </w:rPr>
        <w:annotationRef/>
      </w:r>
      <w:r>
        <w:t>Scientists know this, not so helpful to business people.</w:t>
      </w:r>
    </w:p>
  </w:comment>
  <w:comment w:id="32" w:author="Jacob Orry Fierer" w:date="2018-12-05T12:22:00Z" w:initials="JOF">
    <w:p w14:paraId="58BB7602" w14:textId="77777777" w:rsidR="00053129" w:rsidRDefault="00053129">
      <w:pPr>
        <w:pStyle w:val="CommentText"/>
      </w:pPr>
      <w:r>
        <w:rPr>
          <w:rStyle w:val="CommentReference"/>
        </w:rPr>
        <w:annotationRef/>
      </w:r>
      <w:r>
        <w:t>Clear clinical value</w:t>
      </w:r>
    </w:p>
  </w:comment>
  <w:comment w:id="35" w:author="Jacob Orry Fierer" w:date="2018-12-05T12:23:00Z" w:initials="JOF">
    <w:p w14:paraId="2AAB21A4" w14:textId="77777777" w:rsidR="00053129" w:rsidRDefault="00053129">
      <w:pPr>
        <w:pStyle w:val="CommentText"/>
      </w:pPr>
      <w:r>
        <w:rPr>
          <w:rStyle w:val="CommentReference"/>
        </w:rPr>
        <w:annotationRef/>
      </w:r>
      <w:r>
        <w:t xml:space="preserve">Avoid naming drugs and companies, if you can, unless they are directly tied to the institute. We want to avoid legal liability in any and all cases. Also we don’t want to look like we are favoring one company over another. </w:t>
      </w:r>
    </w:p>
    <w:p w14:paraId="02364E2C" w14:textId="77777777" w:rsidR="00053129" w:rsidRDefault="00053129">
      <w:pPr>
        <w:pStyle w:val="CommentText"/>
      </w:pPr>
    </w:p>
    <w:p w14:paraId="7861AD4C" w14:textId="77777777" w:rsidR="00053129" w:rsidRDefault="00053129">
      <w:pPr>
        <w:pStyle w:val="CommentText"/>
      </w:pPr>
      <w:r>
        <w:t>Also best selling can change and have different definitions. Is this by tablet? Then it would likely be over the counter drugs</w:t>
      </w:r>
      <w:r w:rsidR="00E97E8B">
        <w:t xml:space="preserve"> like Aspirin. The problem is that this can be a broad metric and invite questions. Keep it broad and generalized unless really needed.</w:t>
      </w:r>
    </w:p>
  </w:comment>
  <w:comment w:id="45" w:author="Jacob Orry Fierer" w:date="2018-12-06T12:23:00Z" w:initials="JOF">
    <w:p w14:paraId="12353147" w14:textId="323EEF14" w:rsidR="000863A2" w:rsidRDefault="000863A2">
      <w:pPr>
        <w:pStyle w:val="CommentText"/>
      </w:pPr>
      <w:r>
        <w:rPr>
          <w:rStyle w:val="CommentReference"/>
        </w:rPr>
        <w:annotationRef/>
      </w:r>
      <w:r>
        <w:t xml:space="preserve">The reason this was done was to keep focus of what the patent allows. You’ll notice that in the claims they are explicitly focused on muscle tissue. While we shouldn’t ignore the other side effects, they are more of a distraction. The reader needs to be heavily focused on what is the value here. And that is muscle related issues. </w:t>
      </w:r>
    </w:p>
  </w:comment>
  <w:comment w:id="71" w:author="Jacob Orry Fierer" w:date="2018-12-05T12:38:00Z" w:initials="JOF">
    <w:p w14:paraId="5642291B" w14:textId="77777777" w:rsidR="00E97E8B" w:rsidRDefault="00E97E8B">
      <w:pPr>
        <w:pStyle w:val="CommentText"/>
      </w:pPr>
      <w:r>
        <w:rPr>
          <w:rStyle w:val="CommentReference"/>
        </w:rPr>
        <w:annotationRef/>
      </w:r>
      <w:r>
        <w:t xml:space="preserve">This is redundant and stated already again. </w:t>
      </w:r>
    </w:p>
  </w:comment>
  <w:comment w:id="84" w:author="Jacob Orry Fierer" w:date="2018-12-05T12:41:00Z" w:initials="JOF">
    <w:p w14:paraId="432FE253" w14:textId="77777777" w:rsidR="00B44AB5" w:rsidRDefault="00B44AB5">
      <w:pPr>
        <w:pStyle w:val="CommentText"/>
      </w:pPr>
      <w:r>
        <w:rPr>
          <w:rStyle w:val="CommentReference"/>
        </w:rPr>
        <w:annotationRef/>
      </w:r>
      <w:r>
        <w:t>Always mention the PIs name is helps a lot.</w:t>
      </w:r>
    </w:p>
  </w:comment>
  <w:comment w:id="93" w:author="Jacob Orry Fierer" w:date="2018-12-06T12:40:00Z" w:initials="JOF">
    <w:p w14:paraId="313D9699" w14:textId="1B3CAFAD" w:rsidR="00AE3354" w:rsidRDefault="00AE3354">
      <w:pPr>
        <w:pStyle w:val="CommentText"/>
      </w:pPr>
      <w:r>
        <w:rPr>
          <w:rStyle w:val="CommentReference"/>
        </w:rPr>
        <w:annotationRef/>
      </w:r>
      <w:r>
        <w:t xml:space="preserve">Important to emphasize that this is a separate pathway that will not likely interfere or harm the positive effects of statins. </w:t>
      </w:r>
    </w:p>
  </w:comment>
  <w:comment w:id="189" w:author="Jacob Orry Fierer" w:date="2018-12-05T15:34:00Z" w:initials="JOF">
    <w:p w14:paraId="3EBFA3A8" w14:textId="7F0ED97B" w:rsidR="000332CA" w:rsidRDefault="000332CA">
      <w:pPr>
        <w:pStyle w:val="CommentText"/>
      </w:pPr>
      <w:r>
        <w:rPr>
          <w:rStyle w:val="CommentReference"/>
        </w:rPr>
        <w:annotationRef/>
      </w:r>
      <w:r>
        <w:t xml:space="preserve">Look at the patent and see that has weak coverage as we can only protect for antagonists of CysLT4. Please call me to get a better understanding of the issues surrounding the results. </w:t>
      </w:r>
    </w:p>
  </w:comment>
  <w:comment w:id="233" w:author="Jacob Orry Fierer" w:date="2018-12-06T12:26:00Z" w:initials="JOF">
    <w:p w14:paraId="41E68AFB" w14:textId="5879673F" w:rsidR="000863A2" w:rsidRDefault="000863A2">
      <w:pPr>
        <w:pStyle w:val="CommentText"/>
      </w:pPr>
      <w:r>
        <w:rPr>
          <w:rStyle w:val="CommentReference"/>
        </w:rPr>
        <w:annotationRef/>
      </w:r>
      <w:r>
        <w:t xml:space="preserve">This is important to emphasize, because it is the obvious question. Great, you can reduce the side effects, but is it because you are reducing the effect of the intervention or counteracting the actual side effects.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38135548" w15:done="0"/>
  <w15:commentEx w15:paraId="58BB7602" w15:done="0"/>
  <w15:commentEx w15:paraId="7861AD4C" w15:done="0"/>
  <w15:commentEx w15:paraId="12353147" w15:done="0"/>
  <w15:commentEx w15:paraId="5642291B" w15:done="0"/>
  <w15:commentEx w15:paraId="432FE253" w15:done="0"/>
  <w15:commentEx w15:paraId="313D9699" w15:done="0"/>
  <w15:commentEx w15:paraId="3EBFA3A8" w15:done="0"/>
  <w15:commentEx w15:paraId="41E68AFB"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DFFE345" w14:textId="77777777" w:rsidR="001638E0" w:rsidRDefault="003A7029">
      <w:pPr>
        <w:spacing w:after="0" w:line="240" w:lineRule="auto"/>
      </w:pPr>
      <w:r>
        <w:separator/>
      </w:r>
    </w:p>
  </w:endnote>
  <w:endnote w:type="continuationSeparator" w:id="0">
    <w:p w14:paraId="2276EEF0" w14:textId="77777777" w:rsidR="001638E0" w:rsidRDefault="003A702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Noto Sans Symbols">
    <w:altName w:val="Times New Roman"/>
    <w:charset w:val="00"/>
    <w:family w:val="auto"/>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Roboto">
    <w:altName w:val="Times New Roman"/>
    <w:charset w:val="00"/>
    <w:family w:val="auto"/>
    <w:pitch w:val="default"/>
  </w:font>
  <w:font w:name="Cambria">
    <w:panose1 w:val="02040503050406030204"/>
    <w:charset w:val="00"/>
    <w:family w:val="roman"/>
    <w:pitch w:val="variable"/>
    <w:sig w:usb0="E00006FF" w:usb1="400004FF" w:usb2="00000000" w:usb3="00000000" w:csb0="0000019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471BE7E" w14:textId="77777777" w:rsidR="00110C59" w:rsidRDefault="003A7029">
    <w:pPr>
      <w:pBdr>
        <w:top w:val="nil"/>
        <w:left w:val="nil"/>
        <w:bottom w:val="nil"/>
        <w:right w:val="nil"/>
        <w:between w:val="nil"/>
      </w:pBdr>
      <w:tabs>
        <w:tab w:val="center" w:pos="4896"/>
        <w:tab w:val="left" w:pos="5040"/>
        <w:tab w:val="left" w:pos="5760"/>
        <w:tab w:val="left" w:pos="6480"/>
        <w:tab w:val="left" w:pos="7200"/>
        <w:tab w:val="left" w:pos="7920"/>
        <w:tab w:val="left" w:pos="8640"/>
        <w:tab w:val="left" w:pos="9360"/>
      </w:tabs>
      <w:spacing w:after="0" w:line="240" w:lineRule="auto"/>
      <w:ind w:right="-766"/>
      <w:jc w:val="right"/>
      <w:rPr>
        <w:b/>
        <w:i/>
        <w:color w:val="7F7F7F"/>
        <w:sz w:val="20"/>
        <w:szCs w:val="20"/>
      </w:rPr>
    </w:pPr>
    <w:r>
      <w:rPr>
        <w:b/>
        <w:i/>
        <w:color w:val="7F7F7F"/>
        <w:sz w:val="18"/>
        <w:szCs w:val="18"/>
      </w:rPr>
      <w:t xml:space="preserve"> </w:t>
    </w:r>
    <w:r>
      <w:rPr>
        <w:b/>
        <w:i/>
        <w:color w:val="7F7F7F"/>
        <w:sz w:val="18"/>
        <w:szCs w:val="18"/>
      </w:rPr>
      <w:tab/>
    </w:r>
    <w:r>
      <w:rPr>
        <w:b/>
        <w:i/>
        <w:color w:val="7F7F7F"/>
        <w:sz w:val="18"/>
        <w:szCs w:val="18"/>
      </w:rPr>
      <w:tab/>
    </w:r>
  </w:p>
  <w:p w14:paraId="6AA591A8" w14:textId="77777777" w:rsidR="00110C59" w:rsidRDefault="00110C59">
    <w:pPr>
      <w:pBdr>
        <w:top w:val="nil"/>
        <w:left w:val="nil"/>
        <w:bottom w:val="nil"/>
        <w:right w:val="nil"/>
        <w:between w:val="nil"/>
      </w:pBdr>
      <w:tabs>
        <w:tab w:val="center" w:pos="4320"/>
        <w:tab w:val="right" w:pos="864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DBBECA8" w14:textId="77777777" w:rsidR="001638E0" w:rsidRDefault="003A7029">
      <w:pPr>
        <w:spacing w:after="0" w:line="240" w:lineRule="auto"/>
      </w:pPr>
      <w:r>
        <w:separator/>
      </w:r>
    </w:p>
  </w:footnote>
  <w:footnote w:type="continuationSeparator" w:id="0">
    <w:p w14:paraId="1B2B62D4" w14:textId="77777777" w:rsidR="001638E0" w:rsidRDefault="003A7029">
      <w:pPr>
        <w:spacing w:after="0" w:line="240" w:lineRule="auto"/>
      </w:pPr>
      <w:r>
        <w:continuationSeparator/>
      </w:r>
    </w:p>
  </w:footnote>
  <w:footnote w:id="1">
    <w:p w14:paraId="3754A51F" w14:textId="77777777" w:rsidR="00110C59" w:rsidDel="00F12890" w:rsidRDefault="003A7029">
      <w:pPr>
        <w:spacing w:after="0" w:line="240" w:lineRule="auto"/>
        <w:rPr>
          <w:del w:id="183" w:author="Jacob Orry Fierer" w:date="2018-12-05T15:05:00Z"/>
          <w:rFonts w:ascii="Times New Roman" w:eastAsia="Times New Roman" w:hAnsi="Times New Roman" w:cs="Times New Roman"/>
          <w:sz w:val="16"/>
          <w:szCs w:val="16"/>
        </w:rPr>
      </w:pPr>
      <w:del w:id="184" w:author="Jacob Orry Fierer" w:date="2018-12-05T15:05:00Z">
        <w:r w:rsidDel="00F12890">
          <w:rPr>
            <w:vertAlign w:val="superscript"/>
          </w:rPr>
          <w:footnoteRef/>
        </w:r>
        <w:r w:rsidDel="00F12890">
          <w:rPr>
            <w:rFonts w:ascii="Times New Roman" w:eastAsia="Times New Roman" w:hAnsi="Times New Roman" w:cs="Times New Roman"/>
            <w:color w:val="222222"/>
            <w:sz w:val="16"/>
            <w:szCs w:val="16"/>
            <w:highlight w:val="white"/>
          </w:rPr>
          <w:delText xml:space="preserve">Dvash, Efrat, et al. "Leukotriene C 4 is the major trigger of stress-induced oxidative DNA damage." </w:delText>
        </w:r>
        <w:r w:rsidDel="00F12890">
          <w:rPr>
            <w:rFonts w:ascii="Times New Roman" w:eastAsia="Times New Roman" w:hAnsi="Times New Roman" w:cs="Times New Roman"/>
            <w:i/>
            <w:color w:val="222222"/>
            <w:sz w:val="16"/>
            <w:szCs w:val="16"/>
            <w:highlight w:val="white"/>
          </w:rPr>
          <w:delText>Nature communications</w:delText>
        </w:r>
        <w:r w:rsidDel="00F12890">
          <w:rPr>
            <w:rFonts w:ascii="Times New Roman" w:eastAsia="Times New Roman" w:hAnsi="Times New Roman" w:cs="Times New Roman"/>
            <w:color w:val="222222"/>
            <w:sz w:val="16"/>
            <w:szCs w:val="16"/>
            <w:highlight w:val="white"/>
          </w:rPr>
          <w:delText xml:space="preserve"> 6 (2015): 10112.</w:delText>
        </w:r>
      </w:del>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88AD8DD" w14:textId="77777777" w:rsidR="00110C59" w:rsidRPr="00B44AB5" w:rsidRDefault="00B44AB5">
    <w:pPr>
      <w:pBdr>
        <w:top w:val="nil"/>
        <w:left w:val="nil"/>
        <w:bottom w:val="nil"/>
        <w:right w:val="nil"/>
        <w:between w:val="nil"/>
      </w:pBdr>
      <w:tabs>
        <w:tab w:val="center" w:pos="4320"/>
        <w:tab w:val="right" w:pos="8640"/>
      </w:tabs>
      <w:spacing w:after="0" w:line="240" w:lineRule="auto"/>
      <w:jc w:val="right"/>
      <w:rPr>
        <w:color w:val="FFFFFF" w:themeColor="background1"/>
        <w:rPrChange w:id="317" w:author="Jacob Orry Fierer" w:date="2018-12-05T12:45:00Z">
          <w:rPr>
            <w:color w:val="000000"/>
          </w:rPr>
        </w:rPrChange>
      </w:rPr>
      <w:pPrChange w:id="318" w:author="Jacob Orry Fierer" w:date="2018-12-05T12:45:00Z">
        <w:pPr>
          <w:pBdr>
            <w:top w:val="nil"/>
            <w:left w:val="nil"/>
            <w:bottom w:val="nil"/>
            <w:right w:val="nil"/>
            <w:between w:val="nil"/>
          </w:pBdr>
          <w:tabs>
            <w:tab w:val="center" w:pos="4320"/>
            <w:tab w:val="right" w:pos="8640"/>
          </w:tabs>
          <w:spacing w:after="0" w:line="240" w:lineRule="auto"/>
        </w:pPr>
      </w:pPrChange>
    </w:pPr>
    <w:r w:rsidRPr="00B44AB5">
      <w:rPr>
        <w:noProof/>
        <w:color w:val="FFFFFF" w:themeColor="background1"/>
        <w:rPrChange w:id="319" w:author="Jacob Orry Fierer" w:date="2018-12-05T12:45:00Z">
          <w:rPr>
            <w:noProof/>
          </w:rPr>
        </w:rPrChange>
      </w:rPr>
      <w:drawing>
        <wp:anchor distT="0" distB="0" distL="0" distR="0" simplePos="0" relativeHeight="251660288" behindDoc="0" locked="0" layoutInCell="1" hidden="0" allowOverlap="1" wp14:anchorId="1C4B29F9" wp14:editId="3F701788">
          <wp:simplePos x="0" y="0"/>
          <wp:positionH relativeFrom="column">
            <wp:posOffset>915035</wp:posOffset>
          </wp:positionH>
          <wp:positionV relativeFrom="paragraph">
            <wp:posOffset>-635</wp:posOffset>
          </wp:positionV>
          <wp:extent cx="4587240" cy="764540"/>
          <wp:effectExtent l="0" t="0" r="0" b="0"/>
          <wp:wrapSquare wrapText="bothSides" distT="0" distB="0" distL="0" distR="0"/>
          <wp:docPr id="3" name="image2.jpg" descr="letter1c"/>
          <wp:cNvGraphicFramePr/>
          <a:graphic xmlns:a="http://schemas.openxmlformats.org/drawingml/2006/main">
            <a:graphicData uri="http://schemas.openxmlformats.org/drawingml/2006/picture">
              <pic:pic xmlns:pic="http://schemas.openxmlformats.org/drawingml/2006/picture">
                <pic:nvPicPr>
                  <pic:cNvPr id="0" name="image2.jpg" descr="letter1c"/>
                  <pic:cNvPicPr preferRelativeResize="0"/>
                </pic:nvPicPr>
                <pic:blipFill>
                  <a:blip r:embed="rId1"/>
                  <a:srcRect/>
                  <a:stretch>
                    <a:fillRect/>
                  </a:stretch>
                </pic:blipFill>
                <pic:spPr>
                  <a:xfrm>
                    <a:off x="0" y="0"/>
                    <a:ext cx="4587240" cy="764540"/>
                  </a:xfrm>
                  <a:prstGeom prst="rect">
                    <a:avLst/>
                  </a:prstGeom>
                  <a:ln/>
                </pic:spPr>
              </pic:pic>
            </a:graphicData>
          </a:graphic>
        </wp:anchor>
      </w:drawing>
    </w:r>
    <w:ins w:id="320" w:author="Jacob Orry Fierer" w:date="2018-12-05T12:45:00Z">
      <w:r w:rsidRPr="00B44AB5">
        <w:rPr>
          <w:color w:val="FFFFFF" w:themeColor="background1"/>
          <w:rPrChange w:id="321" w:author="Jacob Orry Fierer" w:date="2018-12-05T12:45:00Z">
            <w:rPr>
              <w:color w:val="000000"/>
            </w:rPr>
          </w:rPrChange>
        </w:rPr>
        <w:t>Last update 2018-12-05</w:t>
      </w:r>
    </w:ins>
  </w:p>
  <w:p w14:paraId="71AE6F99" w14:textId="77777777" w:rsidR="00110C59" w:rsidRDefault="00110C59">
    <w:pPr>
      <w:pBdr>
        <w:top w:val="nil"/>
        <w:left w:val="nil"/>
        <w:bottom w:val="nil"/>
        <w:right w:val="nil"/>
        <w:between w:val="nil"/>
      </w:pBdr>
      <w:tabs>
        <w:tab w:val="center" w:pos="4320"/>
        <w:tab w:val="right" w:pos="8640"/>
      </w:tabs>
      <w:spacing w:after="0" w:line="240" w:lineRule="auto"/>
      <w:rPr>
        <w:color w:val="000000"/>
      </w:rPr>
    </w:pPr>
  </w:p>
  <w:p w14:paraId="4BFC2E34" w14:textId="77777777" w:rsidR="00110C59" w:rsidRDefault="00110C59">
    <w:pPr>
      <w:pBdr>
        <w:top w:val="nil"/>
        <w:left w:val="nil"/>
        <w:bottom w:val="nil"/>
        <w:right w:val="nil"/>
        <w:between w:val="nil"/>
      </w:pBdr>
      <w:tabs>
        <w:tab w:val="center" w:pos="4320"/>
        <w:tab w:val="right" w:pos="8640"/>
      </w:tabs>
      <w:spacing w:after="0" w:line="240" w:lineRule="auto"/>
      <w:rPr>
        <w:color w:val="000000"/>
      </w:rPr>
    </w:pPr>
  </w:p>
  <w:p w14:paraId="248550D7" w14:textId="77777777" w:rsidR="00110C59" w:rsidRDefault="00110C59">
    <w:pPr>
      <w:pBdr>
        <w:top w:val="nil"/>
        <w:left w:val="nil"/>
        <w:bottom w:val="nil"/>
        <w:right w:val="nil"/>
        <w:between w:val="nil"/>
      </w:pBdr>
      <w:tabs>
        <w:tab w:val="center" w:pos="4320"/>
        <w:tab w:val="right" w:pos="8640"/>
      </w:tabs>
      <w:spacing w:after="0" w:line="240" w:lineRule="auto"/>
      <w:rPr>
        <w:color w:val="000000"/>
      </w:rPr>
    </w:pPr>
  </w:p>
  <w:p w14:paraId="297B1AAE" w14:textId="77777777" w:rsidR="00110C59" w:rsidRDefault="00110C59">
    <w:pPr>
      <w:pBdr>
        <w:top w:val="nil"/>
        <w:left w:val="nil"/>
        <w:bottom w:val="nil"/>
        <w:right w:val="nil"/>
        <w:between w:val="nil"/>
      </w:pBdr>
      <w:tabs>
        <w:tab w:val="center" w:pos="4320"/>
        <w:tab w:val="right" w:pos="8640"/>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EE729F"/>
    <w:multiLevelType w:val="multilevel"/>
    <w:tmpl w:val="F9606C8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243129E1"/>
    <w:multiLevelType w:val="multilevel"/>
    <w:tmpl w:val="CF8E29C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2AC51149"/>
    <w:multiLevelType w:val="multilevel"/>
    <w:tmpl w:val="AE4ADAE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47F959E2"/>
    <w:multiLevelType w:val="hybridMultilevel"/>
    <w:tmpl w:val="E494BD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2"/>
  </w:num>
  <w:num w:numId="4">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Jacob Orry Fierer">
    <w15:presenceInfo w15:providerId="AD" w15:userId="S-1-5-21-823112683-2379360860-3195701375-126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90"/>
  <w:trackRevisions/>
  <w:defaultTabStop w:val="720"/>
  <w:characterSpacingControl w:val="doNotCompress"/>
  <w:hdrShapeDefaults>
    <o:shapedefaults v:ext="edit" spidmax="10241"/>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10C59"/>
    <w:rsid w:val="000332CA"/>
    <w:rsid w:val="00051097"/>
    <w:rsid w:val="00053129"/>
    <w:rsid w:val="00071EF5"/>
    <w:rsid w:val="00080172"/>
    <w:rsid w:val="000863A2"/>
    <w:rsid w:val="00110C59"/>
    <w:rsid w:val="001638E0"/>
    <w:rsid w:val="00217FF5"/>
    <w:rsid w:val="00225583"/>
    <w:rsid w:val="00231A15"/>
    <w:rsid w:val="002731CE"/>
    <w:rsid w:val="002D3720"/>
    <w:rsid w:val="003A7029"/>
    <w:rsid w:val="003D17DA"/>
    <w:rsid w:val="00486105"/>
    <w:rsid w:val="004C336A"/>
    <w:rsid w:val="005B3CA0"/>
    <w:rsid w:val="0066087A"/>
    <w:rsid w:val="00841C51"/>
    <w:rsid w:val="008D549B"/>
    <w:rsid w:val="00A37F69"/>
    <w:rsid w:val="00AE3354"/>
    <w:rsid w:val="00B44AB5"/>
    <w:rsid w:val="00B60695"/>
    <w:rsid w:val="00D46D69"/>
    <w:rsid w:val="00D92E15"/>
    <w:rsid w:val="00DA27E3"/>
    <w:rsid w:val="00DE6633"/>
    <w:rsid w:val="00E97E8B"/>
    <w:rsid w:val="00EC6A4D"/>
    <w:rsid w:val="00F12890"/>
    <w:rsid w:val="00F528EE"/>
    <w:rsid w:val="00F6379F"/>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41"/>
    <o:shapelayout v:ext="edit">
      <o:idmap v:ext="edit" data="1"/>
    </o:shapelayout>
  </w:shapeDefaults>
  <w:decimalSymbol w:val="."/>
  <w:listSeparator w:val=","/>
  <w14:docId w14:val="5CFAEE1C"/>
  <w15:docId w15:val="{E61B150E-1B5E-476F-8BD5-DC4FD85DD5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Calibri"/>
        <w:sz w:val="22"/>
        <w:szCs w:val="22"/>
        <w:lang w:val="en-US" w:eastAsia="en-US" w:bidi="he-I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480" w:after="120"/>
      <w:outlineLvl w:val="0"/>
    </w:pPr>
    <w:rPr>
      <w:b/>
      <w:sz w:val="48"/>
      <w:szCs w:val="48"/>
    </w:rPr>
  </w:style>
  <w:style w:type="paragraph" w:styleId="Heading2">
    <w:name w:val="heading 2"/>
    <w:basedOn w:val="Normal"/>
    <w:next w:val="Normal"/>
    <w:pPr>
      <w:keepNext/>
      <w:keepLines/>
      <w:spacing w:before="360" w:after="80"/>
      <w:outlineLvl w:val="1"/>
    </w:pPr>
    <w:rPr>
      <w:b/>
      <w:sz w:val="36"/>
      <w:szCs w:val="36"/>
    </w:rPr>
  </w:style>
  <w:style w:type="paragraph" w:styleId="Heading3">
    <w:name w:val="heading 3"/>
    <w:basedOn w:val="Normal"/>
    <w:next w:val="Normal"/>
    <w:pPr>
      <w:keepNext/>
      <w:keepLines/>
      <w:spacing w:before="280" w:after="80"/>
      <w:outlineLvl w:val="2"/>
    </w:pPr>
    <w:rPr>
      <w:b/>
      <w:sz w:val="28"/>
      <w:szCs w:val="28"/>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3A7029"/>
    <w:pPr>
      <w:tabs>
        <w:tab w:val="center" w:pos="4320"/>
        <w:tab w:val="right" w:pos="8640"/>
      </w:tabs>
      <w:spacing w:after="0" w:line="240" w:lineRule="auto"/>
    </w:pPr>
  </w:style>
  <w:style w:type="character" w:customStyle="1" w:styleId="HeaderChar">
    <w:name w:val="Header Char"/>
    <w:basedOn w:val="DefaultParagraphFont"/>
    <w:link w:val="Header"/>
    <w:uiPriority w:val="99"/>
    <w:rsid w:val="003A7029"/>
  </w:style>
  <w:style w:type="paragraph" w:styleId="Footer">
    <w:name w:val="footer"/>
    <w:basedOn w:val="Normal"/>
    <w:link w:val="FooterChar"/>
    <w:uiPriority w:val="99"/>
    <w:unhideWhenUsed/>
    <w:rsid w:val="003A7029"/>
    <w:pPr>
      <w:tabs>
        <w:tab w:val="center" w:pos="4320"/>
        <w:tab w:val="right" w:pos="8640"/>
      </w:tabs>
      <w:spacing w:after="0" w:line="240" w:lineRule="auto"/>
    </w:pPr>
  </w:style>
  <w:style w:type="character" w:customStyle="1" w:styleId="FooterChar">
    <w:name w:val="Footer Char"/>
    <w:basedOn w:val="DefaultParagraphFont"/>
    <w:link w:val="Footer"/>
    <w:uiPriority w:val="99"/>
    <w:rsid w:val="003A7029"/>
  </w:style>
  <w:style w:type="paragraph" w:styleId="BalloonText">
    <w:name w:val="Balloon Text"/>
    <w:basedOn w:val="Normal"/>
    <w:link w:val="BalloonTextChar"/>
    <w:uiPriority w:val="99"/>
    <w:semiHidden/>
    <w:unhideWhenUsed/>
    <w:rsid w:val="0005312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53129"/>
    <w:rPr>
      <w:rFonts w:ascii="Segoe UI" w:hAnsi="Segoe UI" w:cs="Segoe UI"/>
      <w:sz w:val="18"/>
      <w:szCs w:val="18"/>
    </w:rPr>
  </w:style>
  <w:style w:type="character" w:styleId="CommentReference">
    <w:name w:val="annotation reference"/>
    <w:basedOn w:val="DefaultParagraphFont"/>
    <w:uiPriority w:val="99"/>
    <w:semiHidden/>
    <w:unhideWhenUsed/>
    <w:rsid w:val="00053129"/>
    <w:rPr>
      <w:sz w:val="16"/>
      <w:szCs w:val="16"/>
    </w:rPr>
  </w:style>
  <w:style w:type="paragraph" w:styleId="CommentText">
    <w:name w:val="annotation text"/>
    <w:basedOn w:val="Normal"/>
    <w:link w:val="CommentTextChar"/>
    <w:uiPriority w:val="99"/>
    <w:semiHidden/>
    <w:unhideWhenUsed/>
    <w:rsid w:val="00053129"/>
    <w:pPr>
      <w:spacing w:line="240" w:lineRule="auto"/>
    </w:pPr>
    <w:rPr>
      <w:sz w:val="20"/>
      <w:szCs w:val="20"/>
    </w:rPr>
  </w:style>
  <w:style w:type="character" w:customStyle="1" w:styleId="CommentTextChar">
    <w:name w:val="Comment Text Char"/>
    <w:basedOn w:val="DefaultParagraphFont"/>
    <w:link w:val="CommentText"/>
    <w:uiPriority w:val="99"/>
    <w:semiHidden/>
    <w:rsid w:val="00053129"/>
    <w:rPr>
      <w:sz w:val="20"/>
      <w:szCs w:val="20"/>
    </w:rPr>
  </w:style>
  <w:style w:type="paragraph" w:styleId="CommentSubject">
    <w:name w:val="annotation subject"/>
    <w:basedOn w:val="CommentText"/>
    <w:next w:val="CommentText"/>
    <w:link w:val="CommentSubjectChar"/>
    <w:uiPriority w:val="99"/>
    <w:semiHidden/>
    <w:unhideWhenUsed/>
    <w:rsid w:val="00053129"/>
    <w:rPr>
      <w:b/>
      <w:bCs/>
    </w:rPr>
  </w:style>
  <w:style w:type="character" w:customStyle="1" w:styleId="CommentSubjectChar">
    <w:name w:val="Comment Subject Char"/>
    <w:basedOn w:val="CommentTextChar"/>
    <w:link w:val="CommentSubject"/>
    <w:uiPriority w:val="99"/>
    <w:semiHidden/>
    <w:rsid w:val="00053129"/>
    <w:rPr>
      <w:b/>
      <w:bCs/>
      <w:sz w:val="20"/>
      <w:szCs w:val="20"/>
    </w:rPr>
  </w:style>
  <w:style w:type="paragraph" w:styleId="ListParagraph">
    <w:name w:val="List Paragraph"/>
    <w:basedOn w:val="Normal"/>
    <w:uiPriority w:val="34"/>
    <w:qFormat/>
    <w:rsid w:val="00080172"/>
    <w:pPr>
      <w:ind w:left="720"/>
      <w:contextualSpacing/>
    </w:pPr>
  </w:style>
  <w:style w:type="paragraph" w:styleId="FootnoteText">
    <w:name w:val="footnote text"/>
    <w:basedOn w:val="Normal"/>
    <w:link w:val="FootnoteTextChar"/>
    <w:uiPriority w:val="99"/>
    <w:semiHidden/>
    <w:unhideWhenUsed/>
    <w:rsid w:val="000332C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0332CA"/>
    <w:rPr>
      <w:sz w:val="20"/>
      <w:szCs w:val="20"/>
    </w:rPr>
  </w:style>
  <w:style w:type="character" w:styleId="FootnoteReference">
    <w:name w:val="footnote reference"/>
    <w:basedOn w:val="DefaultParagraphFont"/>
    <w:uiPriority w:val="99"/>
    <w:semiHidden/>
    <w:unhideWhenUsed/>
    <w:rsid w:val="000332CA"/>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4.png"/><Relationship Id="rId18" Type="http://schemas.openxmlformats.org/officeDocument/2006/relationships/footer" Target="footer1.xml"/><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hyperlink" Target="mailto:Maya.Orlev@weizmann.ac.il" TargetMode="External"/><Relationship Id="rId20"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5" Type="http://schemas.openxmlformats.org/officeDocument/2006/relationships/webSettings" Target="webSettings.xml"/><Relationship Id="rId15" Type="http://schemas.openxmlformats.org/officeDocument/2006/relationships/image" Target="media/image6.png"/><Relationship Id="rId10" Type="http://schemas.openxmlformats.org/officeDocument/2006/relationships/image" Target="media/image1.png"/><Relationship Id="rId19" Type="http://schemas.openxmlformats.org/officeDocument/2006/relationships/fontTable" Target="fontTable.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5.png"/></Relationships>
</file>

<file path=word/_rels/header1.xml.rels><?xml version="1.0" encoding="UTF-8" standalone="yes"?>
<Relationships xmlns="http://schemas.openxmlformats.org/package/2006/relationships"><Relationship Id="rId1" Type="http://schemas.openxmlformats.org/officeDocument/2006/relationships/image" Target="media/image6.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38EF5AE-7E6C-4324-8980-20295821FE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TotalTime>
  <Pages>2</Pages>
  <Words>1207</Words>
  <Characters>6881</Characters>
  <Application>Microsoft Office Word</Application>
  <DocSecurity>0</DocSecurity>
  <Lines>57</Lines>
  <Paragraphs>16</Paragraphs>
  <ScaleCrop>false</ScaleCrop>
  <HeadingPairs>
    <vt:vector size="2" baseType="variant">
      <vt:variant>
        <vt:lpstr>Title</vt:lpstr>
      </vt:variant>
      <vt:variant>
        <vt:i4>1</vt:i4>
      </vt:variant>
    </vt:vector>
  </HeadingPairs>
  <TitlesOfParts>
    <vt:vector size="1" baseType="lpstr">
      <vt:lpstr/>
    </vt:vector>
  </TitlesOfParts>
  <Company>Weizmann Institute of Sceince</Company>
  <LinksUpToDate>false</LinksUpToDate>
  <CharactersWithSpaces>8072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Jacob Orry Fierer</dc:creator>
  <cp:lastModifiedBy>Jacob Orry Fierer</cp:lastModifiedBy>
  <cp:revision>8</cp:revision>
  <cp:lastPrinted>2018-12-05T13:53:00Z</cp:lastPrinted>
  <dcterms:created xsi:type="dcterms:W3CDTF">2018-12-05T14:07:00Z</dcterms:created>
  <dcterms:modified xsi:type="dcterms:W3CDTF">2018-12-06T11:59:00Z</dcterms:modified>
</cp:coreProperties>
</file>